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263" w:rsidRDefault="000B6263">
      <w:pPr>
        <w:adjustRightInd w:val="0"/>
        <w:snapToGrid w:val="0"/>
        <w:jc w:val="center"/>
        <w:rPr>
          <w:rFonts w:hint="eastAsia"/>
          <w:b/>
          <w:sz w:val="28"/>
          <w:szCs w:val="28"/>
        </w:rPr>
      </w:pPr>
    </w:p>
    <w:p w:rsidR="000B6263" w:rsidRDefault="000B6263">
      <w:pPr>
        <w:adjustRightInd w:val="0"/>
        <w:snapToGrid w:val="0"/>
        <w:jc w:val="center"/>
        <w:rPr>
          <w:rFonts w:hint="eastAsia"/>
          <w:b/>
          <w:sz w:val="28"/>
          <w:szCs w:val="28"/>
        </w:rPr>
      </w:pPr>
    </w:p>
    <w:p w:rsidR="000B6263" w:rsidRDefault="00A07C5E">
      <w:pPr>
        <w:jc w:val="center"/>
        <w:rPr>
          <w:sz w:val="21"/>
        </w:rPr>
      </w:pPr>
      <w:bookmarkStart w:id="0" w:name="_Toc8970076"/>
      <w:r>
        <w:rPr>
          <w:noProof/>
          <w:sz w:val="21"/>
        </w:rPr>
        <w:drawing>
          <wp:inline distT="0" distB="0" distL="0" distR="0">
            <wp:extent cx="2291080" cy="42037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1080" cy="420370"/>
                    </a:xfrm>
                    <a:prstGeom prst="rect">
                      <a:avLst/>
                    </a:prstGeom>
                    <a:noFill/>
                    <a:ln>
                      <a:noFill/>
                    </a:ln>
                  </pic:spPr>
                </pic:pic>
              </a:graphicData>
            </a:graphic>
          </wp:inline>
        </w:drawing>
      </w:r>
    </w:p>
    <w:p w:rsidR="000B6263" w:rsidRDefault="000B6263">
      <w:pPr>
        <w:spacing w:line="240" w:lineRule="exact"/>
        <w:ind w:right="1758"/>
        <w:jc w:val="center"/>
        <w:rPr>
          <w:rFonts w:eastAsia="黑体"/>
          <w:b/>
          <w:spacing w:val="20"/>
          <w:w w:val="90"/>
          <w:sz w:val="52"/>
        </w:rPr>
      </w:pPr>
    </w:p>
    <w:p w:rsidR="000B6263" w:rsidRDefault="000B6263">
      <w:pPr>
        <w:ind w:right="4"/>
        <w:jc w:val="center"/>
        <w:rPr>
          <w:rFonts w:eastAsia="华文新魏" w:hint="eastAsia"/>
          <w:b/>
          <w:spacing w:val="20"/>
          <w:w w:val="90"/>
          <w:sz w:val="84"/>
          <w:szCs w:val="84"/>
        </w:rPr>
      </w:pPr>
      <w:r>
        <w:rPr>
          <w:rFonts w:eastAsia="华文新魏" w:hint="eastAsia"/>
          <w:b/>
          <w:spacing w:val="20"/>
          <w:w w:val="90"/>
          <w:sz w:val="84"/>
          <w:szCs w:val="84"/>
        </w:rPr>
        <w:t>计算机系统</w:t>
      </w:r>
    </w:p>
    <w:p w:rsidR="000B6263" w:rsidRDefault="000B6263">
      <w:pPr>
        <w:jc w:val="center"/>
      </w:pPr>
      <w:r>
        <w:t xml:space="preserve"> </w:t>
      </w:r>
    </w:p>
    <w:p w:rsidR="000B6263" w:rsidRDefault="000B6263">
      <w:pPr>
        <w:jc w:val="center"/>
        <w:rPr>
          <w:b/>
          <w:sz w:val="48"/>
        </w:rPr>
      </w:pPr>
      <w:r>
        <w:rPr>
          <w:rFonts w:hint="eastAsia"/>
          <w:b/>
          <w:sz w:val="48"/>
        </w:rPr>
        <w:t>大作业</w:t>
      </w:r>
      <w:bookmarkStart w:id="1" w:name="_GoBack"/>
      <w:bookmarkEnd w:id="1"/>
    </w:p>
    <w:p w:rsidR="000B6263" w:rsidRDefault="000B6263">
      <w:pPr>
        <w:jc w:val="center"/>
        <w:rPr>
          <w:sz w:val="28"/>
        </w:rPr>
      </w:pPr>
    </w:p>
    <w:p w:rsidR="000B6263" w:rsidRDefault="000B6263">
      <w:pPr>
        <w:rPr>
          <w:sz w:val="28"/>
        </w:rPr>
      </w:pPr>
    </w:p>
    <w:p w:rsidR="000B6263" w:rsidRDefault="000B6263">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hint="eastAsia"/>
          <w:sz w:val="36"/>
          <w:u w:val="single"/>
        </w:rPr>
        <w:tab/>
      </w:r>
      <w:r>
        <w:rPr>
          <w:rFonts w:eastAsia="黑体"/>
          <w:sz w:val="28"/>
          <w:u w:val="single"/>
        </w:rPr>
        <w:t xml:space="preserve"> </w:t>
      </w:r>
    </w:p>
    <w:p w:rsidR="000B6263" w:rsidRDefault="000B6263">
      <w:pPr>
        <w:spacing w:line="420" w:lineRule="auto"/>
        <w:ind w:firstLineChars="448" w:firstLine="1344"/>
        <w:rPr>
          <w:rFonts w:eastAsia="黑体" w:hint="eastAsia"/>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9347FE">
        <w:rPr>
          <w:rFonts w:eastAsia="黑体" w:hint="eastAsia"/>
          <w:sz w:val="30"/>
          <w:u w:val="single"/>
        </w:rPr>
        <w:t>计算机专业</w:t>
      </w:r>
      <w:r>
        <w:rPr>
          <w:rFonts w:eastAsia="黑体"/>
          <w:sz w:val="30"/>
          <w:u w:val="single"/>
        </w:rPr>
        <w:t xml:space="preserve"> </w:t>
      </w:r>
      <w:r w:rsidR="009347FE">
        <w:rPr>
          <w:rFonts w:eastAsia="黑体"/>
          <w:sz w:val="30"/>
          <w:u w:val="single"/>
        </w:rPr>
        <w:t xml:space="preserve">    </w:t>
      </w:r>
      <w:r>
        <w:rPr>
          <w:rFonts w:eastAsia="黑体"/>
          <w:sz w:val="30"/>
          <w:u w:val="single"/>
        </w:rPr>
        <w:t xml:space="preserve">  </w:t>
      </w:r>
    </w:p>
    <w:p w:rsidR="000B6263" w:rsidRDefault="000B6263">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sidR="009347FE">
        <w:rPr>
          <w:rFonts w:eastAsia="黑体"/>
          <w:sz w:val="30"/>
          <w:u w:val="single"/>
        </w:rPr>
        <w:t xml:space="preserve">      </w:t>
      </w:r>
      <w:r w:rsidR="009347FE">
        <w:rPr>
          <w:rFonts w:eastAsia="黑体" w:hint="eastAsia"/>
          <w:sz w:val="30"/>
          <w:u w:val="single"/>
        </w:rPr>
        <w:t>1172510217</w:t>
      </w:r>
      <w:r w:rsidR="009347FE">
        <w:rPr>
          <w:rFonts w:eastAsia="黑体"/>
          <w:sz w:val="30"/>
          <w:u w:val="single"/>
        </w:rPr>
        <w:t xml:space="preserve">     </w:t>
      </w:r>
      <w:r>
        <w:rPr>
          <w:rFonts w:eastAsia="黑体"/>
          <w:sz w:val="30"/>
          <w:u w:val="single"/>
        </w:rPr>
        <w:t xml:space="preserve">  </w:t>
      </w:r>
    </w:p>
    <w:p w:rsidR="000B6263" w:rsidRDefault="000B6263">
      <w:pPr>
        <w:tabs>
          <w:tab w:val="left" w:pos="6825"/>
        </w:tabs>
        <w:spacing w:line="420" w:lineRule="auto"/>
        <w:ind w:firstLineChars="448" w:firstLine="1344"/>
        <w:rPr>
          <w:rFonts w:eastAsia="黑体" w:hint="eastAsia"/>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B166E4">
        <w:rPr>
          <w:rFonts w:eastAsia="黑体" w:hint="eastAsia"/>
          <w:sz w:val="30"/>
          <w:u w:val="single"/>
        </w:rPr>
        <w:t>1703002</w:t>
      </w:r>
      <w:r w:rsidR="00B166E4">
        <w:rPr>
          <w:rFonts w:eastAsia="黑体"/>
          <w:sz w:val="30"/>
          <w:u w:val="single"/>
        </w:rPr>
        <w:t xml:space="preserve">      </w:t>
      </w:r>
      <w:r>
        <w:rPr>
          <w:rFonts w:eastAsia="黑体"/>
          <w:sz w:val="30"/>
          <w:u w:val="single"/>
        </w:rPr>
        <w:t xml:space="preserve">   </w:t>
      </w:r>
    </w:p>
    <w:p w:rsidR="000B6263" w:rsidRDefault="000B6263">
      <w:pPr>
        <w:tabs>
          <w:tab w:val="left" w:pos="7035"/>
        </w:tabs>
        <w:spacing w:line="420" w:lineRule="auto"/>
        <w:ind w:firstLineChars="448" w:firstLine="1344"/>
        <w:rPr>
          <w:rFonts w:eastAsia="黑体" w:hint="eastAsia"/>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sidR="00A97B28">
        <w:rPr>
          <w:rFonts w:eastAsia="黑体"/>
          <w:sz w:val="30"/>
          <w:u w:val="single"/>
        </w:rPr>
        <w:t xml:space="preserve">        </w:t>
      </w:r>
      <w:r w:rsidR="00A97B28">
        <w:rPr>
          <w:rFonts w:eastAsia="黑体" w:hint="eastAsia"/>
          <w:sz w:val="30"/>
          <w:u w:val="single"/>
        </w:rPr>
        <w:t>张景润</w:t>
      </w:r>
      <w:r>
        <w:rPr>
          <w:rFonts w:eastAsia="黑体"/>
          <w:sz w:val="30"/>
          <w:u w:val="single"/>
        </w:rPr>
        <w:t xml:space="preserve">        </w:t>
      </w:r>
      <w:r w:rsidR="00A97B28">
        <w:rPr>
          <w:rFonts w:eastAsia="黑体" w:hint="eastAsia"/>
          <w:sz w:val="30"/>
          <w:u w:val="single"/>
        </w:rPr>
        <w:t xml:space="preserve"> </w:t>
      </w:r>
    </w:p>
    <w:p w:rsidR="000B6263" w:rsidRDefault="000B6263">
      <w:pPr>
        <w:tabs>
          <w:tab w:val="left" w:pos="6825"/>
        </w:tabs>
        <w:spacing w:line="420" w:lineRule="auto"/>
        <w:ind w:firstLineChars="448" w:firstLine="1344"/>
        <w:rPr>
          <w:rFonts w:eastAsia="黑体" w:hint="eastAsia"/>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A97B28">
        <w:rPr>
          <w:rFonts w:eastAsia="黑体" w:hint="eastAsia"/>
          <w:w w:val="95"/>
          <w:sz w:val="30"/>
          <w:u w:val="single"/>
        </w:rPr>
        <w:t>史先俊</w:t>
      </w:r>
      <w:r w:rsidR="00265935">
        <w:rPr>
          <w:rFonts w:eastAsia="黑体"/>
          <w:w w:val="95"/>
          <w:sz w:val="30"/>
          <w:u w:val="single"/>
        </w:rPr>
        <w:t xml:space="preserve">   </w:t>
      </w:r>
      <w:r>
        <w:rPr>
          <w:rFonts w:eastAsia="黑体"/>
          <w:w w:val="95"/>
          <w:sz w:val="30"/>
          <w:u w:val="single"/>
        </w:rPr>
        <w:t xml:space="preserve">  </w:t>
      </w:r>
      <w:r>
        <w:rPr>
          <w:rFonts w:eastAsia="黑体"/>
          <w:w w:val="95"/>
          <w:sz w:val="30"/>
          <w:u w:val="single"/>
        </w:rPr>
        <w:t xml:space="preserve">　　</w:t>
      </w:r>
    </w:p>
    <w:p w:rsidR="000B6263" w:rsidRDefault="000B6263">
      <w:pPr>
        <w:tabs>
          <w:tab w:val="left" w:pos="2730"/>
        </w:tabs>
        <w:ind w:right="1340"/>
        <w:jc w:val="center"/>
        <w:rPr>
          <w:sz w:val="28"/>
        </w:rPr>
      </w:pPr>
    </w:p>
    <w:p w:rsidR="000B6263" w:rsidRDefault="000B6263">
      <w:pPr>
        <w:tabs>
          <w:tab w:val="left" w:pos="2730"/>
        </w:tabs>
        <w:ind w:right="1340"/>
        <w:jc w:val="center"/>
        <w:rPr>
          <w:sz w:val="28"/>
        </w:rPr>
      </w:pPr>
    </w:p>
    <w:p w:rsidR="000B6263" w:rsidRDefault="000B6263">
      <w:pPr>
        <w:tabs>
          <w:tab w:val="left" w:pos="2730"/>
        </w:tabs>
        <w:ind w:right="1340"/>
        <w:jc w:val="center"/>
        <w:rPr>
          <w:sz w:val="28"/>
        </w:rPr>
      </w:pPr>
    </w:p>
    <w:p w:rsidR="000B6263" w:rsidRDefault="000B6263">
      <w:pPr>
        <w:tabs>
          <w:tab w:val="left" w:pos="2730"/>
        </w:tabs>
        <w:ind w:right="1340"/>
        <w:jc w:val="center"/>
        <w:rPr>
          <w:sz w:val="28"/>
        </w:rPr>
      </w:pPr>
    </w:p>
    <w:p w:rsidR="000B6263" w:rsidRDefault="000B6263">
      <w:pPr>
        <w:tabs>
          <w:tab w:val="left" w:pos="2730"/>
        </w:tabs>
        <w:ind w:right="1340"/>
        <w:jc w:val="center"/>
        <w:rPr>
          <w:sz w:val="28"/>
        </w:rPr>
      </w:pPr>
    </w:p>
    <w:p w:rsidR="000B6263" w:rsidRDefault="000B6263">
      <w:pPr>
        <w:tabs>
          <w:tab w:val="left" w:pos="2730"/>
        </w:tabs>
        <w:ind w:right="1340"/>
        <w:jc w:val="center"/>
        <w:rPr>
          <w:rFonts w:hint="eastAsia"/>
          <w:sz w:val="28"/>
        </w:rPr>
      </w:pPr>
    </w:p>
    <w:bookmarkEnd w:id="0"/>
    <w:p w:rsidR="000B6263" w:rsidRDefault="000B6263">
      <w:pPr>
        <w:jc w:val="center"/>
        <w:rPr>
          <w:rFonts w:ascii="黑体" w:eastAsia="黑体"/>
          <w:b/>
          <w:sz w:val="44"/>
          <w:szCs w:val="36"/>
        </w:rPr>
      </w:pPr>
      <w:r>
        <w:rPr>
          <w:rFonts w:ascii="黑体" w:eastAsia="黑体" w:hint="eastAsia"/>
          <w:b/>
          <w:sz w:val="44"/>
          <w:szCs w:val="36"/>
        </w:rPr>
        <w:t>计算机科学与技术学院</w:t>
      </w:r>
    </w:p>
    <w:p w:rsidR="000B6263" w:rsidRDefault="000B6263">
      <w:pPr>
        <w:jc w:val="center"/>
        <w:rPr>
          <w:rFonts w:ascii="黑体" w:eastAsia="黑体" w:hint="eastAsia"/>
          <w:b/>
          <w:sz w:val="36"/>
          <w:szCs w:val="36"/>
        </w:rPr>
      </w:pPr>
      <w:r>
        <w:rPr>
          <w:rFonts w:ascii="黑体" w:eastAsia="黑体" w:hint="eastAsia"/>
          <w:b/>
          <w:sz w:val="36"/>
          <w:szCs w:val="36"/>
        </w:rPr>
        <w:t>2018年12月</w:t>
      </w:r>
    </w:p>
    <w:p w:rsidR="000B6263" w:rsidRDefault="000B6263">
      <w:pPr>
        <w:pageBreakBefore/>
        <w:snapToGrid w:val="0"/>
        <w:spacing w:beforeLines="100" w:before="240" w:afterLines="80" w:after="192"/>
        <w:jc w:val="center"/>
        <w:rPr>
          <w:rFonts w:ascii="黑体" w:eastAsia="黑体" w:hint="eastAsia"/>
          <w:b/>
          <w:sz w:val="36"/>
          <w:szCs w:val="36"/>
        </w:rPr>
      </w:pPr>
      <w:bookmarkStart w:id="2" w:name="_Toc225579639"/>
      <w:bookmarkStart w:id="3" w:name="_Toc250450163"/>
      <w:r>
        <w:rPr>
          <w:rFonts w:ascii="黑体" w:eastAsia="黑体" w:hint="eastAsia"/>
          <w:b/>
          <w:sz w:val="36"/>
          <w:szCs w:val="36"/>
        </w:rPr>
        <w:lastRenderedPageBreak/>
        <w:t>摘  要</w:t>
      </w:r>
      <w:bookmarkEnd w:id="2"/>
      <w:bookmarkEnd w:id="3"/>
    </w:p>
    <w:p w:rsidR="000B6263" w:rsidRDefault="00776B38">
      <w:pPr>
        <w:pStyle w:val="a7"/>
        <w:adjustRightInd w:val="0"/>
        <w:snapToGrid w:val="0"/>
        <w:ind w:firstLineChars="200" w:firstLine="480"/>
        <w:rPr>
          <w:rFonts w:hAnsi="宋体" w:hint="eastAsia"/>
          <w:sz w:val="24"/>
          <w:szCs w:val="24"/>
        </w:rPr>
      </w:pPr>
      <w:r>
        <w:rPr>
          <w:rFonts w:hAnsi="宋体" w:hint="eastAsia"/>
          <w:sz w:val="24"/>
          <w:szCs w:val="24"/>
        </w:rPr>
        <w:t>本论文将</w:t>
      </w:r>
      <w:r>
        <w:rPr>
          <w:rFonts w:hAnsi="宋体"/>
          <w:sz w:val="24"/>
          <w:szCs w:val="24"/>
        </w:rPr>
        <w:t>CSAPP</w:t>
      </w:r>
      <w:r>
        <w:rPr>
          <w:rFonts w:hAnsi="宋体" w:hint="eastAsia"/>
          <w:sz w:val="24"/>
          <w:szCs w:val="24"/>
        </w:rPr>
        <w:t>课程所学内容通过hello小程序</w:t>
      </w:r>
      <w:ins w:id="4" w:author="3287215331@qq.com" w:date="2018-12-31T21:51:00Z">
        <w:r w:rsidR="00E04270">
          <w:rPr>
            <w:rFonts w:hAnsi="宋体" w:hint="eastAsia"/>
            <w:sz w:val="24"/>
            <w:szCs w:val="24"/>
          </w:rPr>
          <w:t>的一生，对我们所学</w:t>
        </w:r>
      </w:ins>
      <w:r>
        <w:rPr>
          <w:rFonts w:hAnsi="宋体" w:hint="eastAsia"/>
          <w:sz w:val="24"/>
          <w:szCs w:val="24"/>
        </w:rPr>
        <w:t>进行全面的梳理与回顾。</w:t>
      </w:r>
      <w:ins w:id="5" w:author="3287215331@qq.com" w:date="2018-12-31T21:51:00Z">
        <w:r w:rsidR="00E04270">
          <w:rPr>
            <w:rFonts w:hAnsi="宋体" w:hint="eastAsia"/>
            <w:sz w:val="24"/>
            <w:szCs w:val="24"/>
          </w:rPr>
          <w:t>我们</w:t>
        </w:r>
      </w:ins>
      <w:r w:rsidR="003800B5">
        <w:rPr>
          <w:rFonts w:hAnsi="宋体" w:hint="eastAsia"/>
          <w:sz w:val="24"/>
          <w:szCs w:val="24"/>
        </w:rPr>
        <w:t>主要在Ubuntu下进行相关操作，合理运用</w:t>
      </w:r>
      <w:ins w:id="6" w:author="3287215331@qq.com" w:date="2018-12-31T21:51:00Z">
        <w:r w:rsidR="00E04270">
          <w:rPr>
            <w:rFonts w:hAnsi="宋体" w:hint="eastAsia"/>
            <w:sz w:val="24"/>
            <w:szCs w:val="24"/>
          </w:rPr>
          <w:t>了</w:t>
        </w:r>
      </w:ins>
      <w:r w:rsidR="0019111C">
        <w:rPr>
          <w:rFonts w:hAnsi="宋体" w:hint="eastAsia"/>
          <w:sz w:val="24"/>
          <w:szCs w:val="24"/>
        </w:rPr>
        <w:t>Ubuntu下的操作工具，进行细致的历程分析</w:t>
      </w:r>
      <w:ins w:id="7" w:author="3287215331@qq.com" w:date="2018-12-31T21:51:00Z">
        <w:r w:rsidR="00E04270">
          <w:rPr>
            <w:rFonts w:hAnsi="宋体" w:hint="eastAsia"/>
            <w:sz w:val="24"/>
            <w:szCs w:val="24"/>
          </w:rPr>
          <w:t>，目的是加深对</w:t>
        </w:r>
      </w:ins>
      <w:ins w:id="8" w:author="3287215331@qq.com" w:date="2018-12-31T21:52:00Z">
        <w:r w:rsidR="00E04270">
          <w:rPr>
            <w:rFonts w:hAnsi="宋体" w:hint="eastAsia"/>
            <w:sz w:val="24"/>
            <w:szCs w:val="24"/>
          </w:rPr>
          <w:t>计算机系统的了解。</w:t>
        </w:r>
      </w:ins>
      <w:del w:id="9" w:author="3287215331@qq.com" w:date="2018-12-31T21:51:00Z">
        <w:r w:rsidR="0019111C" w:rsidDel="00E04270">
          <w:rPr>
            <w:rFonts w:hAnsi="宋体" w:hint="eastAsia"/>
            <w:sz w:val="24"/>
            <w:szCs w:val="24"/>
          </w:rPr>
          <w:delText>。</w:delText>
        </w:r>
      </w:del>
    </w:p>
    <w:p w:rsidR="000B6263" w:rsidRDefault="000B6263">
      <w:pPr>
        <w:pStyle w:val="a7"/>
        <w:adjustRightInd w:val="0"/>
        <w:snapToGrid w:val="0"/>
        <w:rPr>
          <w:rFonts w:hAnsi="宋体" w:hint="eastAsia"/>
          <w:sz w:val="24"/>
          <w:szCs w:val="24"/>
        </w:rPr>
      </w:pPr>
    </w:p>
    <w:p w:rsidR="000B6263" w:rsidRPr="009E3CA1" w:rsidRDefault="000B6263" w:rsidP="009E3CA1">
      <w:pPr>
        <w:pStyle w:val="a7"/>
        <w:adjustRightInd w:val="0"/>
        <w:snapToGrid w:val="0"/>
        <w:rPr>
          <w:rFonts w:hAnsi="宋体" w:hint="eastAsia"/>
          <w:sz w:val="24"/>
          <w:szCs w:val="24"/>
        </w:rPr>
      </w:pPr>
      <w:r>
        <w:rPr>
          <w:rFonts w:hAnsi="宋体"/>
          <w:b/>
          <w:bCs/>
          <w:sz w:val="24"/>
          <w:szCs w:val="24"/>
        </w:rPr>
        <w:t>关键词：</w:t>
      </w:r>
      <w:r w:rsidR="0019111C">
        <w:rPr>
          <w:rFonts w:hAnsi="宋体" w:hint="eastAsia"/>
          <w:sz w:val="24"/>
          <w:szCs w:val="24"/>
        </w:rPr>
        <w:t>历程；</w:t>
      </w:r>
      <w:r w:rsidR="00D33544">
        <w:rPr>
          <w:rFonts w:hAnsi="宋体" w:hint="eastAsia"/>
          <w:sz w:val="24"/>
          <w:szCs w:val="24"/>
        </w:rPr>
        <w:t>h</w:t>
      </w:r>
      <w:r w:rsidR="009E3CA1">
        <w:rPr>
          <w:rFonts w:hAnsi="宋体" w:hint="eastAsia"/>
          <w:sz w:val="24"/>
          <w:szCs w:val="24"/>
        </w:rPr>
        <w:t>ello</w:t>
      </w:r>
      <w:r w:rsidR="0019111C">
        <w:rPr>
          <w:rFonts w:hAnsi="宋体" w:hint="eastAsia"/>
          <w:sz w:val="24"/>
          <w:szCs w:val="24"/>
        </w:rPr>
        <w:t>程序</w:t>
      </w:r>
      <w:r>
        <w:rPr>
          <w:rFonts w:hAnsi="宋体"/>
          <w:sz w:val="24"/>
          <w:szCs w:val="24"/>
        </w:rPr>
        <w:t>；</w:t>
      </w:r>
      <w:r w:rsidR="0019111C">
        <w:rPr>
          <w:rFonts w:hAnsi="宋体" w:hint="eastAsia"/>
          <w:sz w:val="24"/>
          <w:szCs w:val="24"/>
        </w:rPr>
        <w:t>知识梳理</w:t>
      </w:r>
      <w:ins w:id="10" w:author="3287215331@qq.com" w:date="2018-12-31T21:52:00Z">
        <w:r w:rsidR="00E04270">
          <w:rPr>
            <w:rFonts w:hAnsi="宋体" w:hint="eastAsia"/>
            <w:sz w:val="24"/>
            <w:szCs w:val="24"/>
          </w:rPr>
          <w:t>；U</w:t>
        </w:r>
        <w:r w:rsidR="00E04270">
          <w:rPr>
            <w:rFonts w:hAnsi="宋体"/>
            <w:sz w:val="24"/>
            <w:szCs w:val="24"/>
          </w:rPr>
          <w:t>buntu</w:t>
        </w:r>
        <w:r w:rsidR="00E04270">
          <w:rPr>
            <w:rFonts w:hAnsi="宋体" w:hint="eastAsia"/>
            <w:sz w:val="24"/>
            <w:szCs w:val="24"/>
          </w:rPr>
          <w:t>；</w:t>
        </w:r>
      </w:ins>
      <w:del w:id="11" w:author="3287215331@qq.com" w:date="2018-12-31T21:52:00Z">
        <w:r w:rsidDel="00E04270">
          <w:rPr>
            <w:rFonts w:hAnsi="宋体"/>
            <w:sz w:val="24"/>
            <w:szCs w:val="24"/>
          </w:rPr>
          <w:delText>；</w:delText>
        </w:r>
        <w:r w:rsidDel="00E04270">
          <w:rPr>
            <w:rFonts w:hAnsi="宋体" w:hint="eastAsia"/>
            <w:sz w:val="24"/>
            <w:szCs w:val="24"/>
          </w:rPr>
          <w:delText xml:space="preserve"> </w:delText>
        </w:r>
      </w:del>
      <w:r>
        <w:rPr>
          <w:rFonts w:hAnsi="宋体" w:hint="eastAsia"/>
          <w:sz w:val="24"/>
          <w:szCs w:val="24"/>
        </w:rPr>
        <w:t xml:space="preserve">                           </w:t>
      </w:r>
    </w:p>
    <w:p w:rsidR="000B6263" w:rsidRDefault="000B6263">
      <w:pPr>
        <w:pStyle w:val="a7"/>
        <w:adjustRightInd w:val="0"/>
        <w:snapToGrid w:val="0"/>
        <w:rPr>
          <w:rFonts w:hAnsi="宋体" w:hint="eastAsia"/>
          <w:sz w:val="24"/>
          <w:szCs w:val="24"/>
        </w:rPr>
      </w:pPr>
    </w:p>
    <w:p w:rsidR="000B6263" w:rsidRDefault="000B6263">
      <w:pPr>
        <w:adjustRightInd w:val="0"/>
        <w:snapToGrid w:val="0"/>
        <w:spacing w:before="240"/>
        <w:jc w:val="center"/>
        <w:rPr>
          <w:rFonts w:hint="eastAsia"/>
          <w:b/>
          <w:sz w:val="36"/>
          <w:szCs w:val="36"/>
        </w:rPr>
      </w:pPr>
    </w:p>
    <w:p w:rsidR="000B6263" w:rsidRDefault="000B6263">
      <w:pPr>
        <w:adjustRightInd w:val="0"/>
        <w:snapToGrid w:val="0"/>
        <w:spacing w:before="240"/>
        <w:jc w:val="center"/>
        <w:rPr>
          <w:rFonts w:hint="eastAsia"/>
          <w:b/>
          <w:sz w:val="36"/>
          <w:szCs w:val="36"/>
        </w:rPr>
      </w:pPr>
    </w:p>
    <w:p w:rsidR="000B6263" w:rsidRDefault="000B6263">
      <w:pPr>
        <w:adjustRightInd w:val="0"/>
        <w:snapToGrid w:val="0"/>
        <w:spacing w:before="240"/>
        <w:jc w:val="center"/>
        <w:rPr>
          <w:rFonts w:hint="eastAsia"/>
          <w:b/>
          <w:sz w:val="36"/>
          <w:szCs w:val="36"/>
        </w:rPr>
      </w:pPr>
    </w:p>
    <w:p w:rsidR="000B6263" w:rsidRDefault="000B6263">
      <w:pPr>
        <w:adjustRightInd w:val="0"/>
        <w:snapToGrid w:val="0"/>
        <w:spacing w:before="240"/>
        <w:jc w:val="center"/>
        <w:rPr>
          <w:rFonts w:hint="eastAsia"/>
          <w:b/>
          <w:sz w:val="36"/>
          <w:szCs w:val="36"/>
        </w:rPr>
      </w:pPr>
    </w:p>
    <w:p w:rsidR="000B6263" w:rsidRDefault="000B6263">
      <w:pPr>
        <w:adjustRightInd w:val="0"/>
        <w:snapToGrid w:val="0"/>
        <w:spacing w:before="240"/>
        <w:jc w:val="center"/>
        <w:rPr>
          <w:rFonts w:hint="eastAsia"/>
          <w:b/>
          <w:sz w:val="36"/>
          <w:szCs w:val="36"/>
        </w:rPr>
      </w:pPr>
    </w:p>
    <w:p w:rsidR="000B6263" w:rsidRDefault="000B6263">
      <w:pPr>
        <w:jc w:val="center"/>
        <w:rPr>
          <w:rFonts w:ascii="黑体" w:eastAsia="黑体"/>
          <w:b/>
          <w:sz w:val="36"/>
          <w:szCs w:val="36"/>
        </w:rPr>
      </w:pPr>
      <w:r>
        <w:rPr>
          <w:rFonts w:ascii="黑体" w:eastAsia="黑体" w:hint="eastAsia"/>
          <w:b/>
          <w:sz w:val="36"/>
          <w:szCs w:val="36"/>
        </w:rPr>
        <w:br w:type="page"/>
      </w:r>
    </w:p>
    <w:p w:rsidR="000B6263" w:rsidRDefault="000B6263" w:rsidP="000078D9">
      <w:pPr>
        <w:spacing w:line="240" w:lineRule="auto"/>
        <w:jc w:val="center"/>
        <w:rPr>
          <w:rFonts w:ascii="黑体" w:eastAsia="黑体"/>
          <w:b/>
          <w:sz w:val="36"/>
          <w:szCs w:val="36"/>
        </w:rPr>
      </w:pPr>
      <w:r>
        <w:rPr>
          <w:rFonts w:ascii="黑体" w:eastAsia="黑体" w:hint="eastAsia"/>
          <w:b/>
          <w:sz w:val="36"/>
          <w:szCs w:val="36"/>
        </w:rPr>
        <w:t>目  录</w:t>
      </w:r>
    </w:p>
    <w:p w:rsidR="000078D9" w:rsidRDefault="000078D9" w:rsidP="000078D9">
      <w:pPr>
        <w:spacing w:line="240" w:lineRule="auto"/>
        <w:jc w:val="center"/>
        <w:rPr>
          <w:rFonts w:ascii="黑体" w:eastAsia="黑体" w:hint="eastAsia"/>
          <w:b/>
          <w:sz w:val="36"/>
          <w:szCs w:val="36"/>
        </w:rPr>
      </w:pPr>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r>
        <w:fldChar w:fldCharType="begin"/>
      </w:r>
      <w:r>
        <w:instrText xml:space="preserve"> TOC \o "1-3" \h \z \u </w:instrText>
      </w:r>
      <w:r>
        <w:fldChar w:fldCharType="separate"/>
      </w:r>
      <w:hyperlink w:anchor="_Toc532238396" w:history="1">
        <w:r>
          <w:rPr>
            <w:rStyle w:val="a3"/>
            <w:lang w:val="en-US" w:eastAsia="zh-CN"/>
          </w:rPr>
          <w:t>第</w:t>
        </w:r>
        <w:r>
          <w:rPr>
            <w:rStyle w:val="a3"/>
            <w:lang w:val="en-US" w:eastAsia="zh-CN"/>
          </w:rPr>
          <w:t>1</w:t>
        </w:r>
        <w:r>
          <w:rPr>
            <w:rStyle w:val="a3"/>
            <w:lang w:val="en-US" w:eastAsia="zh-CN"/>
          </w:rPr>
          <w:t>章</w:t>
        </w:r>
        <w:r>
          <w:rPr>
            <w:rStyle w:val="a3"/>
            <w:lang w:val="en-US" w:eastAsia="zh-CN"/>
          </w:rPr>
          <w:t xml:space="preserve"> </w:t>
        </w:r>
        <w:r>
          <w:rPr>
            <w:rStyle w:val="a3"/>
            <w:lang w:val="en-US" w:eastAsia="zh-CN"/>
          </w:rPr>
          <w:t>概述</w:t>
        </w:r>
        <w:r>
          <w:rPr>
            <w:lang w:val="en-US" w:eastAsia="zh-CN"/>
          </w:rPr>
          <w:tab/>
        </w:r>
        <w:r>
          <w:rPr>
            <w:lang w:val="en-US" w:eastAsia="zh-CN"/>
          </w:rPr>
          <w:fldChar w:fldCharType="begin"/>
        </w:r>
        <w:r>
          <w:rPr>
            <w:lang w:val="en-US" w:eastAsia="zh-CN"/>
          </w:rPr>
          <w:instrText xml:space="preserve"> PAGEREF _Toc532238396 \h </w:instrText>
        </w:r>
        <w:r>
          <w:rPr>
            <w:lang w:val="en-US" w:eastAsia="zh-CN"/>
          </w:rPr>
          <w:fldChar w:fldCharType="separate"/>
        </w:r>
        <w:r>
          <w:rPr>
            <w:lang w:val="en-US" w:eastAsia="zh-CN"/>
          </w:rPr>
          <w:t>- 4 -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397" w:history="1">
        <w:r>
          <w:rPr>
            <w:rStyle w:val="a3"/>
            <w:lang w:val="en-US" w:eastAsia="zh-CN"/>
          </w:rPr>
          <w:t>1.1 Hello</w:t>
        </w:r>
        <w:r>
          <w:rPr>
            <w:rStyle w:val="a3"/>
            <w:lang w:val="en-US" w:eastAsia="zh-CN"/>
          </w:rPr>
          <w:t>简介</w:t>
        </w:r>
        <w:r>
          <w:rPr>
            <w:lang w:val="en-US" w:eastAsia="zh-CN"/>
          </w:rPr>
          <w:tab/>
        </w:r>
        <w:r>
          <w:rPr>
            <w:lang w:val="en-US" w:eastAsia="zh-CN"/>
          </w:rPr>
          <w:fldChar w:fldCharType="begin"/>
        </w:r>
        <w:r>
          <w:rPr>
            <w:lang w:val="en-US" w:eastAsia="zh-CN"/>
          </w:rPr>
          <w:instrText xml:space="preserve"> PAGEREF _Toc532238397 \h </w:instrText>
        </w:r>
        <w:r>
          <w:rPr>
            <w:lang w:val="en-US" w:eastAsia="zh-CN"/>
          </w:rPr>
          <w:fldChar w:fldCharType="separate"/>
        </w:r>
        <w:r>
          <w:rPr>
            <w:lang w:val="en-US" w:eastAsia="zh-CN"/>
          </w:rPr>
          <w:t>- 4 -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398" w:history="1">
        <w:r>
          <w:rPr>
            <w:rStyle w:val="a3"/>
            <w:lang w:val="en-US" w:eastAsia="zh-CN"/>
          </w:rPr>
          <w:t xml:space="preserve">1.2 </w:t>
        </w:r>
        <w:r>
          <w:rPr>
            <w:rStyle w:val="a3"/>
            <w:lang w:val="en-US" w:eastAsia="zh-CN"/>
          </w:rPr>
          <w:t>环境与工具</w:t>
        </w:r>
        <w:r>
          <w:rPr>
            <w:lang w:val="en-US" w:eastAsia="zh-CN"/>
          </w:rPr>
          <w:tab/>
        </w:r>
        <w:r>
          <w:rPr>
            <w:lang w:val="en-US" w:eastAsia="zh-CN"/>
          </w:rPr>
          <w:fldChar w:fldCharType="begin"/>
        </w:r>
        <w:r>
          <w:rPr>
            <w:lang w:val="en-US" w:eastAsia="zh-CN"/>
          </w:rPr>
          <w:instrText xml:space="preserve"> PAGEREF _Toc532238398 \h </w:instrText>
        </w:r>
        <w:r>
          <w:rPr>
            <w:lang w:val="en-US" w:eastAsia="zh-CN"/>
          </w:rPr>
          <w:fldChar w:fldCharType="separate"/>
        </w:r>
        <w:r>
          <w:rPr>
            <w:lang w:val="en-US" w:eastAsia="zh-CN"/>
          </w:rPr>
          <w:t>- 4 -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399" w:history="1">
        <w:r>
          <w:rPr>
            <w:rStyle w:val="a3"/>
            <w:lang w:val="en-US" w:eastAsia="zh-CN"/>
          </w:rPr>
          <w:t xml:space="preserve">1.3 </w:t>
        </w:r>
        <w:r>
          <w:rPr>
            <w:rStyle w:val="a3"/>
            <w:lang w:val="en-US" w:eastAsia="zh-CN"/>
          </w:rPr>
          <w:t>中间结果</w:t>
        </w:r>
        <w:r>
          <w:rPr>
            <w:lang w:val="en-US" w:eastAsia="zh-CN"/>
          </w:rPr>
          <w:tab/>
        </w:r>
        <w:r>
          <w:rPr>
            <w:lang w:val="en-US" w:eastAsia="zh-CN"/>
          </w:rPr>
          <w:fldChar w:fldCharType="begin"/>
        </w:r>
        <w:r>
          <w:rPr>
            <w:lang w:val="en-US" w:eastAsia="zh-CN"/>
          </w:rPr>
          <w:instrText xml:space="preserve"> PAGEREF _Toc532238399 \h </w:instrText>
        </w:r>
        <w:r>
          <w:rPr>
            <w:lang w:val="en-US" w:eastAsia="zh-CN"/>
          </w:rPr>
          <w:fldChar w:fldCharType="separate"/>
        </w:r>
        <w:r>
          <w:rPr>
            <w:lang w:val="en-US" w:eastAsia="zh-CN"/>
          </w:rPr>
          <w:t>- 4 -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0" w:history="1">
        <w:r>
          <w:rPr>
            <w:rStyle w:val="a3"/>
            <w:lang w:val="en-US" w:eastAsia="zh-CN"/>
          </w:rPr>
          <w:t xml:space="preserve">1.4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_Toc532238400 \h </w:instrText>
        </w:r>
        <w:r>
          <w:rPr>
            <w:lang w:val="en-US" w:eastAsia="zh-CN"/>
          </w:rPr>
          <w:fldChar w:fldCharType="separate"/>
        </w:r>
        <w:r>
          <w:rPr>
            <w:lang w:val="en-US" w:eastAsia="zh-CN"/>
          </w:rPr>
          <w:t>- 4 -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01" w:history="1">
        <w:r>
          <w:rPr>
            <w:rStyle w:val="a3"/>
            <w:lang w:val="en-US" w:eastAsia="zh-CN"/>
          </w:rPr>
          <w:t>第</w:t>
        </w:r>
        <w:r>
          <w:rPr>
            <w:rStyle w:val="a3"/>
            <w:lang w:val="en-US" w:eastAsia="zh-CN"/>
          </w:rPr>
          <w:t>2</w:t>
        </w:r>
        <w:r>
          <w:rPr>
            <w:rStyle w:val="a3"/>
            <w:lang w:val="en-US" w:eastAsia="zh-CN"/>
          </w:rPr>
          <w:t>章</w:t>
        </w:r>
        <w:r>
          <w:rPr>
            <w:rStyle w:val="a3"/>
            <w:lang w:val="en-US" w:eastAsia="zh-CN"/>
          </w:rPr>
          <w:t xml:space="preserve"> </w:t>
        </w:r>
        <w:r>
          <w:rPr>
            <w:rStyle w:val="a3"/>
            <w:lang w:val="en-US" w:eastAsia="zh-CN"/>
          </w:rPr>
          <w:t>预处理</w:t>
        </w:r>
        <w:r>
          <w:rPr>
            <w:lang w:val="en-US" w:eastAsia="zh-CN"/>
          </w:rPr>
          <w:tab/>
        </w:r>
        <w:r>
          <w:rPr>
            <w:lang w:val="en-US" w:eastAsia="zh-CN"/>
          </w:rPr>
          <w:fldChar w:fldCharType="begin"/>
        </w:r>
        <w:r>
          <w:rPr>
            <w:lang w:val="en-US" w:eastAsia="zh-CN"/>
          </w:rPr>
          <w:instrText xml:space="preserve"> PAGEREF _Toc532238401 \h </w:instrText>
        </w:r>
        <w:r>
          <w:rPr>
            <w:lang w:val="en-US" w:eastAsia="zh-CN"/>
          </w:rPr>
          <w:fldChar w:fldCharType="separate"/>
        </w:r>
        <w:r>
          <w:rPr>
            <w:lang w:val="en-US" w:eastAsia="zh-CN"/>
          </w:rPr>
          <w:t>- 5 -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2" w:history="1">
        <w:r>
          <w:rPr>
            <w:rStyle w:val="a3"/>
            <w:lang w:val="en-US" w:eastAsia="zh-CN"/>
          </w:rPr>
          <w:t xml:space="preserve">2.1 </w:t>
        </w:r>
        <w:r>
          <w:rPr>
            <w:rStyle w:val="a3"/>
            <w:lang w:val="en-US" w:eastAsia="zh-CN"/>
          </w:rPr>
          <w:t>预处理的概念与作用</w:t>
        </w:r>
        <w:r>
          <w:rPr>
            <w:lang w:val="en-US" w:eastAsia="zh-CN"/>
          </w:rPr>
          <w:tab/>
        </w:r>
        <w:r>
          <w:rPr>
            <w:lang w:val="en-US" w:eastAsia="zh-CN"/>
          </w:rPr>
          <w:fldChar w:fldCharType="begin"/>
        </w:r>
        <w:r>
          <w:rPr>
            <w:lang w:val="en-US" w:eastAsia="zh-CN"/>
          </w:rPr>
          <w:instrText xml:space="preserve"> PAGEREF _Toc532238402 \h </w:instrText>
        </w:r>
        <w:r>
          <w:rPr>
            <w:lang w:val="en-US" w:eastAsia="zh-CN"/>
          </w:rPr>
          <w:fldChar w:fldCharType="separate"/>
        </w:r>
        <w:r>
          <w:rPr>
            <w:lang w:val="en-US" w:eastAsia="zh-CN"/>
          </w:rPr>
          <w:t>- 5 -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3" w:history="1">
        <w:r>
          <w:rPr>
            <w:rStyle w:val="a3"/>
            <w:lang w:val="en-US" w:eastAsia="zh-CN"/>
          </w:rPr>
          <w:t>2.2</w:t>
        </w:r>
        <w:r>
          <w:rPr>
            <w:rStyle w:val="a3"/>
            <w:lang w:val="en-US" w:eastAsia="zh-CN"/>
          </w:rPr>
          <w:t>在</w:t>
        </w:r>
        <w:r>
          <w:rPr>
            <w:rStyle w:val="a3"/>
            <w:lang w:val="en-US" w:eastAsia="zh-CN"/>
          </w:rPr>
          <w:t>Ubuntu</w:t>
        </w:r>
        <w:r>
          <w:rPr>
            <w:rStyle w:val="a3"/>
            <w:lang w:val="en-US" w:eastAsia="zh-CN"/>
          </w:rPr>
          <w:t>下预处理的命令</w:t>
        </w:r>
        <w:r>
          <w:rPr>
            <w:lang w:val="en-US" w:eastAsia="zh-CN"/>
          </w:rPr>
          <w:tab/>
        </w:r>
        <w:r>
          <w:rPr>
            <w:lang w:val="en-US" w:eastAsia="zh-CN"/>
          </w:rPr>
          <w:fldChar w:fldCharType="begin"/>
        </w:r>
        <w:r>
          <w:rPr>
            <w:lang w:val="en-US" w:eastAsia="zh-CN"/>
          </w:rPr>
          <w:instrText xml:space="preserve"> PAGEREF _Toc532238403 \h </w:instrText>
        </w:r>
        <w:r>
          <w:rPr>
            <w:lang w:val="en-US" w:eastAsia="zh-CN"/>
          </w:rPr>
          <w:fldChar w:fldCharType="separate"/>
        </w:r>
        <w:r>
          <w:rPr>
            <w:lang w:val="en-US" w:eastAsia="zh-CN"/>
          </w:rPr>
          <w:t>- 5 -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4" w:history="1">
        <w:r>
          <w:rPr>
            <w:rStyle w:val="a3"/>
            <w:lang w:val="en-US" w:eastAsia="zh-CN"/>
          </w:rPr>
          <w:t>2.3 Hello</w:t>
        </w:r>
        <w:r>
          <w:rPr>
            <w:rStyle w:val="a3"/>
            <w:lang w:val="en-US" w:eastAsia="zh-CN"/>
          </w:rPr>
          <w:t>的预处理结果解析</w:t>
        </w:r>
        <w:r>
          <w:rPr>
            <w:lang w:val="en-US" w:eastAsia="zh-CN"/>
          </w:rPr>
          <w:tab/>
        </w:r>
        <w:r>
          <w:rPr>
            <w:lang w:val="en-US" w:eastAsia="zh-CN"/>
          </w:rPr>
          <w:fldChar w:fldCharType="begin"/>
        </w:r>
        <w:r>
          <w:rPr>
            <w:lang w:val="en-US" w:eastAsia="zh-CN"/>
          </w:rPr>
          <w:instrText xml:space="preserve"> PAGEREF _Toc532238404 \h </w:instrText>
        </w:r>
        <w:r>
          <w:rPr>
            <w:lang w:val="en-US" w:eastAsia="zh-CN"/>
          </w:rPr>
          <w:fldChar w:fldCharType="separate"/>
        </w:r>
        <w:r>
          <w:rPr>
            <w:lang w:val="en-US" w:eastAsia="zh-CN"/>
          </w:rPr>
          <w:t>- 5 -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5" w:history="1">
        <w:r>
          <w:rPr>
            <w:rStyle w:val="a3"/>
            <w:lang w:val="en-US" w:eastAsia="zh-CN"/>
          </w:rPr>
          <w:t xml:space="preserve">2.4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_Toc532238405 \h </w:instrText>
        </w:r>
        <w:r>
          <w:rPr>
            <w:lang w:val="en-US" w:eastAsia="zh-CN"/>
          </w:rPr>
          <w:fldChar w:fldCharType="separate"/>
        </w:r>
        <w:r>
          <w:rPr>
            <w:lang w:val="en-US" w:eastAsia="zh-CN"/>
          </w:rPr>
          <w:t>- 5 -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06" w:history="1">
        <w:r>
          <w:rPr>
            <w:rStyle w:val="a3"/>
            <w:lang w:val="en-US" w:eastAsia="zh-CN"/>
          </w:rPr>
          <w:t>第</w:t>
        </w:r>
        <w:r>
          <w:rPr>
            <w:rStyle w:val="a3"/>
            <w:lang w:val="en-US" w:eastAsia="zh-CN"/>
          </w:rPr>
          <w:t>3</w:t>
        </w:r>
        <w:r>
          <w:rPr>
            <w:rStyle w:val="a3"/>
            <w:lang w:val="en-US" w:eastAsia="zh-CN"/>
          </w:rPr>
          <w:t>章</w:t>
        </w:r>
        <w:r>
          <w:rPr>
            <w:rStyle w:val="a3"/>
            <w:lang w:val="en-US" w:eastAsia="zh-CN"/>
          </w:rPr>
          <w:t xml:space="preserve"> </w:t>
        </w:r>
        <w:r>
          <w:rPr>
            <w:rStyle w:val="a3"/>
            <w:lang w:val="en-US" w:eastAsia="zh-CN"/>
          </w:rPr>
          <w:t>编译</w:t>
        </w:r>
        <w:r>
          <w:rPr>
            <w:lang w:val="en-US" w:eastAsia="zh-CN"/>
          </w:rPr>
          <w:tab/>
        </w:r>
        <w:r>
          <w:rPr>
            <w:lang w:val="en-US" w:eastAsia="zh-CN"/>
          </w:rPr>
          <w:fldChar w:fldCharType="begin"/>
        </w:r>
        <w:r>
          <w:rPr>
            <w:lang w:val="en-US" w:eastAsia="zh-CN"/>
          </w:rPr>
          <w:instrText xml:space="preserve"> PAGEREF _Toc532238406 \h </w:instrText>
        </w:r>
        <w:r>
          <w:rPr>
            <w:lang w:val="en-US" w:eastAsia="zh-CN"/>
          </w:rPr>
          <w:fldChar w:fldCharType="separate"/>
        </w:r>
        <w:r>
          <w:rPr>
            <w:lang w:val="en-US" w:eastAsia="zh-CN"/>
          </w:rPr>
          <w:t>- 6 -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7" w:history="1">
        <w:r>
          <w:rPr>
            <w:rStyle w:val="a3"/>
            <w:lang w:val="en-US" w:eastAsia="zh-CN"/>
          </w:rPr>
          <w:t xml:space="preserve">3.1 </w:t>
        </w:r>
        <w:r>
          <w:rPr>
            <w:rStyle w:val="a3"/>
            <w:lang w:val="en-US" w:eastAsia="zh-CN"/>
          </w:rPr>
          <w:t>编译的概念与作用</w:t>
        </w:r>
        <w:r>
          <w:rPr>
            <w:lang w:val="en-US" w:eastAsia="zh-CN"/>
          </w:rPr>
          <w:tab/>
        </w:r>
        <w:r>
          <w:rPr>
            <w:lang w:val="en-US" w:eastAsia="zh-CN"/>
          </w:rPr>
          <w:fldChar w:fldCharType="begin"/>
        </w:r>
        <w:r>
          <w:rPr>
            <w:lang w:val="en-US" w:eastAsia="zh-CN"/>
          </w:rPr>
          <w:instrText xml:space="preserve"> PAGEREF _Toc532238407 \h </w:instrText>
        </w:r>
        <w:r>
          <w:rPr>
            <w:lang w:val="en-US" w:eastAsia="zh-CN"/>
          </w:rPr>
          <w:fldChar w:fldCharType="separate"/>
        </w:r>
        <w:r>
          <w:rPr>
            <w:lang w:val="en-US" w:eastAsia="zh-CN"/>
          </w:rPr>
          <w:t>- 6 -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8" w:history="1">
        <w:r>
          <w:rPr>
            <w:rStyle w:val="a3"/>
            <w:lang w:val="en-US" w:eastAsia="zh-CN"/>
          </w:rPr>
          <w:t xml:space="preserve">3.2 </w:t>
        </w:r>
        <w:r>
          <w:rPr>
            <w:rStyle w:val="a3"/>
            <w:lang w:val="en-US" w:eastAsia="zh-CN"/>
          </w:rPr>
          <w:t>在</w:t>
        </w:r>
        <w:r>
          <w:rPr>
            <w:rStyle w:val="a3"/>
            <w:lang w:val="en-US" w:eastAsia="zh-CN"/>
          </w:rPr>
          <w:t>Ubuntu</w:t>
        </w:r>
        <w:r>
          <w:rPr>
            <w:rStyle w:val="a3"/>
            <w:lang w:val="en-US" w:eastAsia="zh-CN"/>
          </w:rPr>
          <w:t>下编译的命令</w:t>
        </w:r>
        <w:r>
          <w:rPr>
            <w:lang w:val="en-US" w:eastAsia="zh-CN"/>
          </w:rPr>
          <w:tab/>
        </w:r>
        <w:r>
          <w:rPr>
            <w:lang w:val="en-US" w:eastAsia="zh-CN"/>
          </w:rPr>
          <w:fldChar w:fldCharType="begin"/>
        </w:r>
        <w:r>
          <w:rPr>
            <w:lang w:val="en-US" w:eastAsia="zh-CN"/>
          </w:rPr>
          <w:instrText xml:space="preserve"> PAGEREF _Toc532238408 \h </w:instrText>
        </w:r>
        <w:r>
          <w:rPr>
            <w:lang w:val="en-US" w:eastAsia="zh-CN"/>
          </w:rPr>
          <w:fldChar w:fldCharType="separate"/>
        </w:r>
        <w:r>
          <w:rPr>
            <w:lang w:val="en-US" w:eastAsia="zh-CN"/>
          </w:rPr>
          <w:t>- 6 -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09" w:history="1">
        <w:r>
          <w:rPr>
            <w:rStyle w:val="a3"/>
            <w:lang w:val="en-US" w:eastAsia="zh-CN"/>
          </w:rPr>
          <w:t>3.3 Hello</w:t>
        </w:r>
        <w:r>
          <w:rPr>
            <w:rStyle w:val="a3"/>
            <w:lang w:val="en-US" w:eastAsia="zh-CN"/>
          </w:rPr>
          <w:t>的编译结果解析</w:t>
        </w:r>
        <w:r>
          <w:rPr>
            <w:lang w:val="en-US" w:eastAsia="zh-CN"/>
          </w:rPr>
          <w:tab/>
        </w:r>
        <w:r>
          <w:rPr>
            <w:lang w:val="en-US" w:eastAsia="zh-CN"/>
          </w:rPr>
          <w:fldChar w:fldCharType="begin"/>
        </w:r>
        <w:r>
          <w:rPr>
            <w:lang w:val="en-US" w:eastAsia="zh-CN"/>
          </w:rPr>
          <w:instrText xml:space="preserve"> PAGEREF _Toc532238409 \h </w:instrText>
        </w:r>
        <w:r>
          <w:rPr>
            <w:lang w:val="en-US" w:eastAsia="zh-CN"/>
          </w:rPr>
          <w:fldChar w:fldCharType="separate"/>
        </w:r>
        <w:r>
          <w:rPr>
            <w:lang w:val="en-US" w:eastAsia="zh-CN"/>
          </w:rPr>
          <w:t>- 6 -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0" w:history="1">
        <w:r>
          <w:rPr>
            <w:rStyle w:val="a3"/>
            <w:lang w:val="en-US" w:eastAsia="zh-CN"/>
          </w:rPr>
          <w:t xml:space="preserve">3.4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_Toc532238410 \h </w:instrText>
        </w:r>
        <w:r>
          <w:rPr>
            <w:lang w:val="en-US" w:eastAsia="zh-CN"/>
          </w:rPr>
          <w:fldChar w:fldCharType="separate"/>
        </w:r>
        <w:r>
          <w:rPr>
            <w:lang w:val="en-US" w:eastAsia="zh-CN"/>
          </w:rPr>
          <w:t>- 6 -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11" w:history="1">
        <w:r>
          <w:rPr>
            <w:rStyle w:val="a3"/>
            <w:lang w:val="en-US" w:eastAsia="zh-CN"/>
          </w:rPr>
          <w:t>第</w:t>
        </w:r>
        <w:r>
          <w:rPr>
            <w:rStyle w:val="a3"/>
            <w:lang w:val="en-US" w:eastAsia="zh-CN"/>
          </w:rPr>
          <w:t>4</w:t>
        </w:r>
        <w:r>
          <w:rPr>
            <w:rStyle w:val="a3"/>
            <w:lang w:val="en-US" w:eastAsia="zh-CN"/>
          </w:rPr>
          <w:t>章</w:t>
        </w:r>
        <w:r>
          <w:rPr>
            <w:rStyle w:val="a3"/>
            <w:lang w:val="en-US" w:eastAsia="zh-CN"/>
          </w:rPr>
          <w:t xml:space="preserve"> </w:t>
        </w:r>
        <w:r>
          <w:rPr>
            <w:rStyle w:val="a3"/>
            <w:lang w:val="en-US" w:eastAsia="zh-CN"/>
          </w:rPr>
          <w:t>汇编</w:t>
        </w:r>
        <w:r>
          <w:rPr>
            <w:lang w:val="en-US" w:eastAsia="zh-CN"/>
          </w:rPr>
          <w:tab/>
        </w:r>
        <w:r>
          <w:rPr>
            <w:lang w:val="en-US" w:eastAsia="zh-CN"/>
          </w:rPr>
          <w:fldChar w:fldCharType="begin"/>
        </w:r>
        <w:r>
          <w:rPr>
            <w:lang w:val="en-US" w:eastAsia="zh-CN"/>
          </w:rPr>
          <w:instrText xml:space="preserve"> PAGEREF _Toc532238411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2" w:history="1">
        <w:r>
          <w:rPr>
            <w:rStyle w:val="a3"/>
            <w:lang w:val="en-US" w:eastAsia="zh-CN"/>
          </w:rPr>
          <w:t xml:space="preserve">4.1 </w:t>
        </w:r>
        <w:r>
          <w:rPr>
            <w:rStyle w:val="a3"/>
            <w:lang w:val="en-US" w:eastAsia="zh-CN"/>
          </w:rPr>
          <w:t>汇编的概念与作用</w:t>
        </w:r>
        <w:r>
          <w:rPr>
            <w:lang w:val="en-US" w:eastAsia="zh-CN"/>
          </w:rPr>
          <w:tab/>
        </w:r>
        <w:r>
          <w:rPr>
            <w:lang w:val="en-US" w:eastAsia="zh-CN"/>
          </w:rPr>
          <w:fldChar w:fldCharType="begin"/>
        </w:r>
        <w:r>
          <w:rPr>
            <w:lang w:val="en-US" w:eastAsia="zh-CN"/>
          </w:rPr>
          <w:instrText xml:space="preserve"> PAGEREF _Toc532238412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3" w:history="1">
        <w:r>
          <w:rPr>
            <w:rStyle w:val="a3"/>
            <w:lang w:val="en-US" w:eastAsia="zh-CN"/>
          </w:rPr>
          <w:t xml:space="preserve">4.2 </w:t>
        </w:r>
        <w:r>
          <w:rPr>
            <w:rStyle w:val="a3"/>
            <w:lang w:val="en-US" w:eastAsia="zh-CN"/>
          </w:rPr>
          <w:t>在</w:t>
        </w:r>
        <w:r>
          <w:rPr>
            <w:rStyle w:val="a3"/>
            <w:lang w:val="en-US" w:eastAsia="zh-CN"/>
          </w:rPr>
          <w:t>Ubuntu</w:t>
        </w:r>
        <w:r>
          <w:rPr>
            <w:rStyle w:val="a3"/>
            <w:lang w:val="en-US" w:eastAsia="zh-CN"/>
          </w:rPr>
          <w:t>下汇编的命令</w:t>
        </w:r>
        <w:r>
          <w:rPr>
            <w:lang w:val="en-US" w:eastAsia="zh-CN"/>
          </w:rPr>
          <w:tab/>
        </w:r>
        <w:r>
          <w:rPr>
            <w:lang w:val="en-US" w:eastAsia="zh-CN"/>
          </w:rPr>
          <w:fldChar w:fldCharType="begin"/>
        </w:r>
        <w:r>
          <w:rPr>
            <w:lang w:val="en-US" w:eastAsia="zh-CN"/>
          </w:rPr>
          <w:instrText xml:space="preserve"> PAGEREF _Toc532238413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4" w:history="1">
        <w:r>
          <w:rPr>
            <w:rStyle w:val="a3"/>
            <w:lang w:val="en-US" w:eastAsia="zh-CN"/>
          </w:rPr>
          <w:t xml:space="preserve">4.3 </w:t>
        </w:r>
        <w:r>
          <w:rPr>
            <w:rStyle w:val="a3"/>
            <w:lang w:val="en-US" w:eastAsia="zh-CN"/>
          </w:rPr>
          <w:t>可重定位目标</w:t>
        </w:r>
        <w:r>
          <w:rPr>
            <w:rStyle w:val="a3"/>
            <w:lang w:val="en-US" w:eastAsia="zh-CN"/>
          </w:rPr>
          <w:t>elf</w:t>
        </w:r>
        <w:r>
          <w:rPr>
            <w:rStyle w:val="a3"/>
            <w:lang w:val="en-US" w:eastAsia="zh-CN"/>
          </w:rPr>
          <w:t>格式</w:t>
        </w:r>
        <w:r>
          <w:rPr>
            <w:lang w:val="en-US" w:eastAsia="zh-CN"/>
          </w:rPr>
          <w:tab/>
        </w:r>
        <w:r>
          <w:rPr>
            <w:lang w:val="en-US" w:eastAsia="zh-CN"/>
          </w:rPr>
          <w:fldChar w:fldCharType="begin"/>
        </w:r>
        <w:r>
          <w:rPr>
            <w:lang w:val="en-US" w:eastAsia="zh-CN"/>
          </w:rPr>
          <w:instrText xml:space="preserve"> PAGEREF _Toc532238414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5" w:history="1">
        <w:r>
          <w:rPr>
            <w:rStyle w:val="a3"/>
            <w:lang w:val="en-US" w:eastAsia="zh-CN"/>
          </w:rPr>
          <w:t>4.4 Hello.o</w:t>
        </w:r>
        <w:r>
          <w:rPr>
            <w:rStyle w:val="a3"/>
            <w:lang w:val="en-US" w:eastAsia="zh-CN"/>
          </w:rPr>
          <w:t>的结果解析</w:t>
        </w:r>
        <w:r>
          <w:rPr>
            <w:lang w:val="en-US" w:eastAsia="zh-CN"/>
          </w:rPr>
          <w:tab/>
        </w:r>
        <w:r>
          <w:rPr>
            <w:lang w:val="en-US" w:eastAsia="zh-CN"/>
          </w:rPr>
          <w:fldChar w:fldCharType="begin"/>
        </w:r>
        <w:r>
          <w:rPr>
            <w:lang w:val="en-US" w:eastAsia="zh-CN"/>
          </w:rPr>
          <w:instrText xml:space="preserve"> PAGEREF _Toc532238415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6" w:history="1">
        <w:r>
          <w:rPr>
            <w:rStyle w:val="a3"/>
            <w:lang w:val="en-US" w:eastAsia="zh-CN"/>
          </w:rPr>
          <w:t xml:space="preserve">4.5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_Toc532238416 \h </w:instrText>
        </w:r>
        <w:r>
          <w:rPr>
            <w:lang w:val="en-US" w:eastAsia="zh-CN"/>
          </w:rPr>
          <w:fldChar w:fldCharType="separate"/>
        </w:r>
        <w:r>
          <w:rPr>
            <w:lang w:val="en-US" w:eastAsia="zh-CN"/>
          </w:rPr>
          <w:t>- 7 -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17" w:history="1">
        <w:r>
          <w:rPr>
            <w:rStyle w:val="a3"/>
            <w:lang w:val="en-US" w:eastAsia="zh-CN"/>
          </w:rPr>
          <w:t>第</w:t>
        </w:r>
        <w:r>
          <w:rPr>
            <w:rStyle w:val="a3"/>
            <w:lang w:val="en-US" w:eastAsia="zh-CN"/>
          </w:rPr>
          <w:t>5</w:t>
        </w:r>
        <w:r>
          <w:rPr>
            <w:rStyle w:val="a3"/>
            <w:lang w:val="en-US" w:eastAsia="zh-CN"/>
          </w:rPr>
          <w:t>章</w:t>
        </w:r>
        <w:r>
          <w:rPr>
            <w:rStyle w:val="a3"/>
            <w:lang w:val="en-US" w:eastAsia="zh-CN"/>
          </w:rPr>
          <w:t xml:space="preserve"> </w:t>
        </w:r>
        <w:r>
          <w:rPr>
            <w:rStyle w:val="a3"/>
            <w:lang w:val="en-US" w:eastAsia="zh-CN"/>
          </w:rPr>
          <w:t>链接</w:t>
        </w:r>
        <w:r>
          <w:rPr>
            <w:lang w:val="en-US" w:eastAsia="zh-CN"/>
          </w:rPr>
          <w:tab/>
        </w:r>
        <w:r>
          <w:rPr>
            <w:lang w:val="en-US" w:eastAsia="zh-CN"/>
          </w:rPr>
          <w:fldChar w:fldCharType="begin"/>
        </w:r>
        <w:r>
          <w:rPr>
            <w:lang w:val="en-US" w:eastAsia="zh-CN"/>
          </w:rPr>
          <w:instrText xml:space="preserve"> PAGEREF _Toc532238417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8" w:history="1">
        <w:r>
          <w:rPr>
            <w:rStyle w:val="a3"/>
            <w:lang w:val="en-US" w:eastAsia="zh-CN"/>
          </w:rPr>
          <w:t xml:space="preserve">5.1 </w:t>
        </w:r>
        <w:r>
          <w:rPr>
            <w:rStyle w:val="a3"/>
            <w:lang w:val="en-US" w:eastAsia="zh-CN"/>
          </w:rPr>
          <w:t>链接的概念与作用</w:t>
        </w:r>
        <w:r>
          <w:rPr>
            <w:lang w:val="en-US" w:eastAsia="zh-CN"/>
          </w:rPr>
          <w:tab/>
        </w:r>
        <w:r>
          <w:rPr>
            <w:lang w:val="en-US" w:eastAsia="zh-CN"/>
          </w:rPr>
          <w:fldChar w:fldCharType="begin"/>
        </w:r>
        <w:r>
          <w:rPr>
            <w:lang w:val="en-US" w:eastAsia="zh-CN"/>
          </w:rPr>
          <w:instrText xml:space="preserve"> PAGEREF _Toc532238418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19" w:history="1">
        <w:r>
          <w:rPr>
            <w:rStyle w:val="a3"/>
            <w:lang w:val="en-US" w:eastAsia="zh-CN"/>
          </w:rPr>
          <w:t xml:space="preserve">5.2 </w:t>
        </w:r>
        <w:r>
          <w:rPr>
            <w:rStyle w:val="a3"/>
            <w:lang w:val="en-US" w:eastAsia="zh-CN"/>
          </w:rPr>
          <w:t>在</w:t>
        </w:r>
        <w:r>
          <w:rPr>
            <w:rStyle w:val="a3"/>
            <w:lang w:val="en-US" w:eastAsia="zh-CN"/>
          </w:rPr>
          <w:t>Ubuntu</w:t>
        </w:r>
        <w:r>
          <w:rPr>
            <w:rStyle w:val="a3"/>
            <w:lang w:val="en-US" w:eastAsia="zh-CN"/>
          </w:rPr>
          <w:t>下链接的命令</w:t>
        </w:r>
        <w:r>
          <w:rPr>
            <w:lang w:val="en-US" w:eastAsia="zh-CN"/>
          </w:rPr>
          <w:tab/>
        </w:r>
        <w:r>
          <w:rPr>
            <w:lang w:val="en-US" w:eastAsia="zh-CN"/>
          </w:rPr>
          <w:fldChar w:fldCharType="begin"/>
        </w:r>
        <w:r>
          <w:rPr>
            <w:lang w:val="en-US" w:eastAsia="zh-CN"/>
          </w:rPr>
          <w:instrText xml:space="preserve"> PAGEREF _Toc532238419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0" w:history="1">
        <w:r>
          <w:rPr>
            <w:rStyle w:val="a3"/>
            <w:lang w:val="en-US" w:eastAsia="zh-CN"/>
          </w:rPr>
          <w:t xml:space="preserve">5.3 </w:t>
        </w:r>
        <w:r>
          <w:rPr>
            <w:rStyle w:val="a3"/>
            <w:lang w:val="en-US" w:eastAsia="zh-CN"/>
          </w:rPr>
          <w:t>可执行目标文件</w:t>
        </w:r>
        <w:r>
          <w:rPr>
            <w:rStyle w:val="a3"/>
            <w:lang w:val="en-US" w:eastAsia="zh-CN"/>
          </w:rPr>
          <w:t>hello</w:t>
        </w:r>
        <w:r>
          <w:rPr>
            <w:rStyle w:val="a3"/>
            <w:lang w:val="en-US" w:eastAsia="zh-CN"/>
          </w:rPr>
          <w:t>的格式</w:t>
        </w:r>
        <w:r>
          <w:rPr>
            <w:lang w:val="en-US" w:eastAsia="zh-CN"/>
          </w:rPr>
          <w:tab/>
        </w:r>
        <w:r>
          <w:rPr>
            <w:lang w:val="en-US" w:eastAsia="zh-CN"/>
          </w:rPr>
          <w:fldChar w:fldCharType="begin"/>
        </w:r>
        <w:r>
          <w:rPr>
            <w:lang w:val="en-US" w:eastAsia="zh-CN"/>
          </w:rPr>
          <w:instrText xml:space="preserve"> PAGEREF _Toc532238420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1" w:history="1">
        <w:r>
          <w:rPr>
            <w:rStyle w:val="a3"/>
            <w:lang w:val="en-US" w:eastAsia="zh-CN"/>
          </w:rPr>
          <w:t>5.4 hello</w:t>
        </w:r>
        <w:r>
          <w:rPr>
            <w:rStyle w:val="a3"/>
            <w:lang w:val="en-US" w:eastAsia="zh-CN"/>
          </w:rPr>
          <w:t>的虚拟地址空间</w:t>
        </w:r>
        <w:r>
          <w:rPr>
            <w:lang w:val="en-US" w:eastAsia="zh-CN"/>
          </w:rPr>
          <w:tab/>
        </w:r>
        <w:r>
          <w:rPr>
            <w:lang w:val="en-US" w:eastAsia="zh-CN"/>
          </w:rPr>
          <w:fldChar w:fldCharType="begin"/>
        </w:r>
        <w:r>
          <w:rPr>
            <w:lang w:val="en-US" w:eastAsia="zh-CN"/>
          </w:rPr>
          <w:instrText xml:space="preserve"> PAGEREF _Toc532238421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2" w:history="1">
        <w:r>
          <w:rPr>
            <w:rStyle w:val="a3"/>
            <w:lang w:val="en-US" w:eastAsia="zh-CN"/>
          </w:rPr>
          <w:t xml:space="preserve">5.5 </w:t>
        </w:r>
        <w:r>
          <w:rPr>
            <w:rStyle w:val="a3"/>
            <w:lang w:val="en-US" w:eastAsia="zh-CN"/>
          </w:rPr>
          <w:t>链接的重定位过程分析</w:t>
        </w:r>
        <w:r>
          <w:rPr>
            <w:lang w:val="en-US" w:eastAsia="zh-CN"/>
          </w:rPr>
          <w:tab/>
        </w:r>
        <w:r>
          <w:rPr>
            <w:lang w:val="en-US" w:eastAsia="zh-CN"/>
          </w:rPr>
          <w:fldChar w:fldCharType="begin"/>
        </w:r>
        <w:r>
          <w:rPr>
            <w:lang w:val="en-US" w:eastAsia="zh-CN"/>
          </w:rPr>
          <w:instrText xml:space="preserve"> PAGEREF _Toc532238422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3" w:history="1">
        <w:r>
          <w:rPr>
            <w:rStyle w:val="a3"/>
            <w:lang w:val="en-US" w:eastAsia="zh-CN"/>
          </w:rPr>
          <w:t>5.6 hello</w:t>
        </w:r>
        <w:r>
          <w:rPr>
            <w:rStyle w:val="a3"/>
            <w:lang w:val="en-US" w:eastAsia="zh-CN"/>
          </w:rPr>
          <w:t>的执行流程</w:t>
        </w:r>
        <w:r>
          <w:rPr>
            <w:lang w:val="en-US" w:eastAsia="zh-CN"/>
          </w:rPr>
          <w:tab/>
        </w:r>
        <w:r>
          <w:rPr>
            <w:lang w:val="en-US" w:eastAsia="zh-CN"/>
          </w:rPr>
          <w:fldChar w:fldCharType="begin"/>
        </w:r>
        <w:r>
          <w:rPr>
            <w:lang w:val="en-US" w:eastAsia="zh-CN"/>
          </w:rPr>
          <w:instrText xml:space="preserve"> PAGEREF _Toc532238423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4" w:history="1">
        <w:r>
          <w:rPr>
            <w:rStyle w:val="a3"/>
            <w:lang w:val="en-US" w:eastAsia="zh-CN"/>
          </w:rPr>
          <w:t>5.7 Hello</w:t>
        </w:r>
        <w:r>
          <w:rPr>
            <w:rStyle w:val="a3"/>
            <w:lang w:val="en-US" w:eastAsia="zh-CN"/>
          </w:rPr>
          <w:t>的动态链接分析</w:t>
        </w:r>
        <w:r>
          <w:rPr>
            <w:lang w:val="en-US" w:eastAsia="zh-CN"/>
          </w:rPr>
          <w:tab/>
        </w:r>
        <w:r>
          <w:rPr>
            <w:lang w:val="en-US" w:eastAsia="zh-CN"/>
          </w:rPr>
          <w:fldChar w:fldCharType="begin"/>
        </w:r>
        <w:r>
          <w:rPr>
            <w:lang w:val="en-US" w:eastAsia="zh-CN"/>
          </w:rPr>
          <w:instrText xml:space="preserve"> PAGEREF _Toc532238424 \h </w:instrText>
        </w:r>
        <w:r>
          <w:rPr>
            <w:lang w:val="en-US" w:eastAsia="zh-CN"/>
          </w:rPr>
          <w:fldChar w:fldCharType="separate"/>
        </w:r>
        <w:r>
          <w:rPr>
            <w:lang w:val="en-US" w:eastAsia="zh-CN"/>
          </w:rPr>
          <w:t>- 8 -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5" w:history="1">
        <w:r>
          <w:rPr>
            <w:rStyle w:val="a3"/>
            <w:lang w:val="en-US" w:eastAsia="zh-CN"/>
          </w:rPr>
          <w:t xml:space="preserve">5.8 </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_Toc532238425 \h </w:instrText>
        </w:r>
        <w:r>
          <w:rPr>
            <w:lang w:val="en-US" w:eastAsia="zh-CN"/>
          </w:rPr>
          <w:fldChar w:fldCharType="separate"/>
        </w:r>
        <w:r>
          <w:rPr>
            <w:lang w:val="en-US" w:eastAsia="zh-CN"/>
          </w:rPr>
          <w:t>- 9 -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26" w:history="1">
        <w:r>
          <w:rPr>
            <w:rStyle w:val="a3"/>
            <w:lang w:val="en-US" w:eastAsia="zh-CN"/>
          </w:rPr>
          <w:t>第</w:t>
        </w:r>
        <w:r>
          <w:rPr>
            <w:rStyle w:val="a3"/>
            <w:lang w:val="en-US" w:eastAsia="zh-CN"/>
          </w:rPr>
          <w:t>6</w:t>
        </w:r>
        <w:r>
          <w:rPr>
            <w:rStyle w:val="a3"/>
            <w:lang w:val="en-US" w:eastAsia="zh-CN"/>
          </w:rPr>
          <w:t>章</w:t>
        </w:r>
        <w:r>
          <w:rPr>
            <w:rStyle w:val="a3"/>
            <w:lang w:val="en-US" w:eastAsia="zh-CN"/>
          </w:rPr>
          <w:t xml:space="preserve"> hello</w:t>
        </w:r>
        <w:r>
          <w:rPr>
            <w:rStyle w:val="a3"/>
            <w:lang w:val="en-US" w:eastAsia="zh-CN"/>
          </w:rPr>
          <w:t>进程管理</w:t>
        </w:r>
        <w:r>
          <w:rPr>
            <w:lang w:val="en-US" w:eastAsia="zh-CN"/>
          </w:rPr>
          <w:tab/>
        </w:r>
        <w:r>
          <w:rPr>
            <w:lang w:val="en-US" w:eastAsia="zh-CN"/>
          </w:rPr>
          <w:fldChar w:fldCharType="begin"/>
        </w:r>
        <w:r>
          <w:rPr>
            <w:lang w:val="en-US" w:eastAsia="zh-CN"/>
          </w:rPr>
          <w:instrText xml:space="preserve"> PAGEREF _Toc532238426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7" w:history="1">
        <w:r>
          <w:rPr>
            <w:rStyle w:val="a3"/>
            <w:lang w:val="en-US" w:eastAsia="zh-CN"/>
          </w:rPr>
          <w:t xml:space="preserve">6.1 </w:t>
        </w:r>
        <w:r>
          <w:rPr>
            <w:rStyle w:val="a3"/>
            <w:lang w:val="en-US" w:eastAsia="zh-CN"/>
          </w:rPr>
          <w:t>进程的概念与作用</w:t>
        </w:r>
        <w:r>
          <w:rPr>
            <w:lang w:val="en-US" w:eastAsia="zh-CN"/>
          </w:rPr>
          <w:tab/>
        </w:r>
        <w:r>
          <w:rPr>
            <w:lang w:val="en-US" w:eastAsia="zh-CN"/>
          </w:rPr>
          <w:fldChar w:fldCharType="begin"/>
        </w:r>
        <w:r>
          <w:rPr>
            <w:lang w:val="en-US" w:eastAsia="zh-CN"/>
          </w:rPr>
          <w:instrText xml:space="preserve"> PAGEREF _Toc532238427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8" w:history="1">
        <w:r>
          <w:rPr>
            <w:rStyle w:val="a3"/>
            <w:lang w:val="en-US" w:eastAsia="zh-CN"/>
          </w:rPr>
          <w:t xml:space="preserve">6.2 </w:t>
        </w:r>
        <w:r>
          <w:rPr>
            <w:rStyle w:val="a3"/>
            <w:lang w:val="en-US" w:eastAsia="zh-CN"/>
          </w:rPr>
          <w:t>简述壳</w:t>
        </w:r>
        <w:r>
          <w:rPr>
            <w:rStyle w:val="a3"/>
            <w:lang w:val="en-US" w:eastAsia="zh-CN"/>
          </w:rPr>
          <w:t>Shell-bash</w:t>
        </w:r>
        <w:r>
          <w:rPr>
            <w:rStyle w:val="a3"/>
            <w:lang w:val="en-US" w:eastAsia="zh-CN"/>
          </w:rPr>
          <w:t>的作用与处理流程</w:t>
        </w:r>
        <w:r>
          <w:rPr>
            <w:lang w:val="en-US" w:eastAsia="zh-CN"/>
          </w:rPr>
          <w:tab/>
        </w:r>
        <w:r>
          <w:rPr>
            <w:lang w:val="en-US" w:eastAsia="zh-CN"/>
          </w:rPr>
          <w:fldChar w:fldCharType="begin"/>
        </w:r>
        <w:r>
          <w:rPr>
            <w:lang w:val="en-US" w:eastAsia="zh-CN"/>
          </w:rPr>
          <w:instrText xml:space="preserve"> PAGEREF _Toc532238428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29" w:history="1">
        <w:r>
          <w:rPr>
            <w:rStyle w:val="a3"/>
            <w:lang w:val="en-US" w:eastAsia="zh-CN"/>
          </w:rPr>
          <w:t>6.3 Hello</w:t>
        </w:r>
        <w:r>
          <w:rPr>
            <w:rStyle w:val="a3"/>
            <w:lang w:val="en-US" w:eastAsia="zh-CN"/>
          </w:rPr>
          <w:t>的</w:t>
        </w:r>
        <w:r>
          <w:rPr>
            <w:rStyle w:val="a3"/>
            <w:lang w:val="en-US" w:eastAsia="zh-CN"/>
          </w:rPr>
          <w:t>fork</w:t>
        </w:r>
        <w:r>
          <w:rPr>
            <w:rStyle w:val="a3"/>
            <w:lang w:val="en-US" w:eastAsia="zh-CN"/>
          </w:rPr>
          <w:t>进程创建过程</w:t>
        </w:r>
        <w:r>
          <w:rPr>
            <w:lang w:val="en-US" w:eastAsia="zh-CN"/>
          </w:rPr>
          <w:tab/>
        </w:r>
        <w:r>
          <w:rPr>
            <w:lang w:val="en-US" w:eastAsia="zh-CN"/>
          </w:rPr>
          <w:fldChar w:fldCharType="begin"/>
        </w:r>
        <w:r>
          <w:rPr>
            <w:lang w:val="en-US" w:eastAsia="zh-CN"/>
          </w:rPr>
          <w:instrText xml:space="preserve"> PAGEREF _Toc532238429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0" w:history="1">
        <w:r>
          <w:rPr>
            <w:rStyle w:val="a3"/>
            <w:lang w:val="en-US" w:eastAsia="zh-CN"/>
          </w:rPr>
          <w:t>6.4 Hello</w:t>
        </w:r>
        <w:r>
          <w:rPr>
            <w:rStyle w:val="a3"/>
            <w:lang w:val="en-US" w:eastAsia="zh-CN"/>
          </w:rPr>
          <w:t>的</w:t>
        </w:r>
        <w:r>
          <w:rPr>
            <w:rStyle w:val="a3"/>
            <w:lang w:val="en-US" w:eastAsia="zh-CN"/>
          </w:rPr>
          <w:t>execve</w:t>
        </w:r>
        <w:r>
          <w:rPr>
            <w:rStyle w:val="a3"/>
            <w:lang w:val="en-US" w:eastAsia="zh-CN"/>
          </w:rPr>
          <w:t>过程</w:t>
        </w:r>
        <w:r>
          <w:rPr>
            <w:lang w:val="en-US" w:eastAsia="zh-CN"/>
          </w:rPr>
          <w:tab/>
        </w:r>
        <w:r>
          <w:rPr>
            <w:lang w:val="en-US" w:eastAsia="zh-CN"/>
          </w:rPr>
          <w:fldChar w:fldCharType="begin"/>
        </w:r>
        <w:r>
          <w:rPr>
            <w:lang w:val="en-US" w:eastAsia="zh-CN"/>
          </w:rPr>
          <w:instrText xml:space="preserve"> PAGEREF _Toc532238430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1" w:history="1">
        <w:r>
          <w:rPr>
            <w:rStyle w:val="a3"/>
            <w:lang w:val="en-US" w:eastAsia="zh-CN"/>
          </w:rPr>
          <w:t>6.5 Hello</w:t>
        </w:r>
        <w:r>
          <w:rPr>
            <w:rStyle w:val="a3"/>
            <w:lang w:val="en-US" w:eastAsia="zh-CN"/>
          </w:rPr>
          <w:t>的进程执行</w:t>
        </w:r>
        <w:r>
          <w:rPr>
            <w:lang w:val="en-US" w:eastAsia="zh-CN"/>
          </w:rPr>
          <w:tab/>
        </w:r>
        <w:r>
          <w:rPr>
            <w:lang w:val="en-US" w:eastAsia="zh-CN"/>
          </w:rPr>
          <w:fldChar w:fldCharType="begin"/>
        </w:r>
        <w:r>
          <w:rPr>
            <w:lang w:val="en-US" w:eastAsia="zh-CN"/>
          </w:rPr>
          <w:instrText xml:space="preserve"> PAGEREF _Toc532238431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2" w:history="1">
        <w:r>
          <w:rPr>
            <w:rStyle w:val="a3"/>
            <w:lang w:val="en-US" w:eastAsia="zh-CN"/>
          </w:rPr>
          <w:t>6.6 hello</w:t>
        </w:r>
        <w:r>
          <w:rPr>
            <w:rStyle w:val="a3"/>
            <w:lang w:val="en-US" w:eastAsia="zh-CN"/>
          </w:rPr>
          <w:t>的异常与信号处理</w:t>
        </w:r>
        <w:r>
          <w:rPr>
            <w:lang w:val="en-US" w:eastAsia="zh-CN"/>
          </w:rPr>
          <w:tab/>
        </w:r>
        <w:r>
          <w:rPr>
            <w:lang w:val="en-US" w:eastAsia="zh-CN"/>
          </w:rPr>
          <w:fldChar w:fldCharType="begin"/>
        </w:r>
        <w:r>
          <w:rPr>
            <w:lang w:val="en-US" w:eastAsia="zh-CN"/>
          </w:rPr>
          <w:instrText xml:space="preserve"> PAGEREF _Toc532238432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3" w:history="1">
        <w:r>
          <w:rPr>
            <w:rStyle w:val="a3"/>
            <w:lang w:val="en-US" w:eastAsia="zh-CN"/>
          </w:rPr>
          <w:t>6.7</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_Toc532238433 \h </w:instrText>
        </w:r>
        <w:r>
          <w:rPr>
            <w:lang w:val="en-US" w:eastAsia="zh-CN"/>
          </w:rPr>
          <w:fldChar w:fldCharType="separate"/>
        </w:r>
        <w:r>
          <w:rPr>
            <w:lang w:val="en-US" w:eastAsia="zh-CN"/>
          </w:rPr>
          <w:t>- 10 -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34" w:history="1">
        <w:r>
          <w:rPr>
            <w:rStyle w:val="a3"/>
            <w:lang w:val="en-US" w:eastAsia="zh-CN"/>
          </w:rPr>
          <w:t>第</w:t>
        </w:r>
        <w:r>
          <w:rPr>
            <w:rStyle w:val="a3"/>
            <w:lang w:val="en-US" w:eastAsia="zh-CN"/>
          </w:rPr>
          <w:t>7</w:t>
        </w:r>
        <w:r>
          <w:rPr>
            <w:rStyle w:val="a3"/>
            <w:lang w:val="en-US" w:eastAsia="zh-CN"/>
          </w:rPr>
          <w:t>章</w:t>
        </w:r>
        <w:r>
          <w:rPr>
            <w:rStyle w:val="a3"/>
            <w:lang w:val="en-US" w:eastAsia="zh-CN"/>
          </w:rPr>
          <w:t xml:space="preserve"> hello</w:t>
        </w:r>
        <w:r>
          <w:rPr>
            <w:rStyle w:val="a3"/>
            <w:lang w:val="en-US" w:eastAsia="zh-CN"/>
          </w:rPr>
          <w:t>的存储管理</w:t>
        </w:r>
        <w:r>
          <w:rPr>
            <w:lang w:val="en-US" w:eastAsia="zh-CN"/>
          </w:rPr>
          <w:tab/>
        </w:r>
        <w:r>
          <w:rPr>
            <w:lang w:val="en-US" w:eastAsia="zh-CN"/>
          </w:rPr>
          <w:fldChar w:fldCharType="begin"/>
        </w:r>
        <w:r>
          <w:rPr>
            <w:lang w:val="en-US" w:eastAsia="zh-CN"/>
          </w:rPr>
          <w:instrText xml:space="preserve"> PAGEREF _Toc532238434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5" w:history="1">
        <w:r>
          <w:rPr>
            <w:rStyle w:val="a3"/>
            <w:lang w:val="en-US" w:eastAsia="zh-CN"/>
          </w:rPr>
          <w:t>7.1 hello</w:t>
        </w:r>
        <w:r>
          <w:rPr>
            <w:rStyle w:val="a3"/>
            <w:lang w:val="en-US" w:eastAsia="zh-CN"/>
          </w:rPr>
          <w:t>的存储器地址空间</w:t>
        </w:r>
        <w:r>
          <w:rPr>
            <w:lang w:val="en-US" w:eastAsia="zh-CN"/>
          </w:rPr>
          <w:tab/>
        </w:r>
        <w:r>
          <w:rPr>
            <w:lang w:val="en-US" w:eastAsia="zh-CN"/>
          </w:rPr>
          <w:fldChar w:fldCharType="begin"/>
        </w:r>
        <w:r>
          <w:rPr>
            <w:lang w:val="en-US" w:eastAsia="zh-CN"/>
          </w:rPr>
          <w:instrText xml:space="preserve"> PAGEREF _Toc532238435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6" w:history="1">
        <w:r>
          <w:rPr>
            <w:rStyle w:val="a3"/>
            <w:lang w:val="en-US" w:eastAsia="zh-CN"/>
          </w:rPr>
          <w:t>7.2 Intel</w:t>
        </w:r>
        <w:r>
          <w:rPr>
            <w:rStyle w:val="a3"/>
            <w:lang w:val="en-US" w:eastAsia="zh-CN"/>
          </w:rPr>
          <w:t>逻辑地址到线性地址的变换</w:t>
        </w:r>
        <w:r>
          <w:rPr>
            <w:rStyle w:val="a3"/>
            <w:lang w:val="en-US" w:eastAsia="zh-CN"/>
          </w:rPr>
          <w:t>-</w:t>
        </w:r>
        <w:r>
          <w:rPr>
            <w:rStyle w:val="a3"/>
            <w:lang w:val="en-US" w:eastAsia="zh-CN"/>
          </w:rPr>
          <w:t>段式管理</w:t>
        </w:r>
        <w:r>
          <w:rPr>
            <w:lang w:val="en-US" w:eastAsia="zh-CN"/>
          </w:rPr>
          <w:tab/>
        </w:r>
        <w:r>
          <w:rPr>
            <w:lang w:val="en-US" w:eastAsia="zh-CN"/>
          </w:rPr>
          <w:fldChar w:fldCharType="begin"/>
        </w:r>
        <w:r>
          <w:rPr>
            <w:lang w:val="en-US" w:eastAsia="zh-CN"/>
          </w:rPr>
          <w:instrText xml:space="preserve"> PAGEREF _Toc532238436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7" w:history="1">
        <w:r>
          <w:rPr>
            <w:rStyle w:val="a3"/>
            <w:lang w:val="en-US" w:eastAsia="zh-CN"/>
          </w:rPr>
          <w:t>7.3 Hello</w:t>
        </w:r>
        <w:r>
          <w:rPr>
            <w:rStyle w:val="a3"/>
            <w:lang w:val="en-US" w:eastAsia="zh-CN"/>
          </w:rPr>
          <w:t>的线性地址到物理地址的变换</w:t>
        </w:r>
        <w:r>
          <w:rPr>
            <w:rStyle w:val="a3"/>
            <w:lang w:val="en-US" w:eastAsia="zh-CN"/>
          </w:rPr>
          <w:t>-</w:t>
        </w:r>
        <w:r>
          <w:rPr>
            <w:rStyle w:val="a3"/>
            <w:lang w:val="en-US" w:eastAsia="zh-CN"/>
          </w:rPr>
          <w:t>页式管理</w:t>
        </w:r>
        <w:r>
          <w:rPr>
            <w:lang w:val="en-US" w:eastAsia="zh-CN"/>
          </w:rPr>
          <w:tab/>
        </w:r>
        <w:r>
          <w:rPr>
            <w:lang w:val="en-US" w:eastAsia="zh-CN"/>
          </w:rPr>
          <w:fldChar w:fldCharType="begin"/>
        </w:r>
        <w:r>
          <w:rPr>
            <w:lang w:val="en-US" w:eastAsia="zh-CN"/>
          </w:rPr>
          <w:instrText xml:space="preserve"> PAGEREF _Toc532238437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8" w:history="1">
        <w:r>
          <w:rPr>
            <w:rStyle w:val="a3"/>
            <w:lang w:val="en-US" w:eastAsia="zh-CN"/>
          </w:rPr>
          <w:t>7.4 TLB</w:t>
        </w:r>
        <w:r>
          <w:rPr>
            <w:rStyle w:val="a3"/>
            <w:lang w:val="en-US" w:eastAsia="zh-CN"/>
          </w:rPr>
          <w:t>与四级页表支持下的</w:t>
        </w:r>
        <w:r>
          <w:rPr>
            <w:rStyle w:val="a3"/>
            <w:lang w:val="en-US" w:eastAsia="zh-CN"/>
          </w:rPr>
          <w:t>VA</w:t>
        </w:r>
        <w:r>
          <w:rPr>
            <w:rStyle w:val="a3"/>
            <w:lang w:val="en-US" w:eastAsia="zh-CN"/>
          </w:rPr>
          <w:t>到</w:t>
        </w:r>
        <w:r>
          <w:rPr>
            <w:rStyle w:val="a3"/>
            <w:lang w:val="en-US" w:eastAsia="zh-CN"/>
          </w:rPr>
          <w:t>PA</w:t>
        </w:r>
        <w:r>
          <w:rPr>
            <w:rStyle w:val="a3"/>
            <w:lang w:val="en-US" w:eastAsia="zh-CN"/>
          </w:rPr>
          <w:t>的变换</w:t>
        </w:r>
        <w:r>
          <w:rPr>
            <w:lang w:val="en-US" w:eastAsia="zh-CN"/>
          </w:rPr>
          <w:tab/>
        </w:r>
        <w:r>
          <w:rPr>
            <w:lang w:val="en-US" w:eastAsia="zh-CN"/>
          </w:rPr>
          <w:fldChar w:fldCharType="begin"/>
        </w:r>
        <w:r>
          <w:rPr>
            <w:lang w:val="en-US" w:eastAsia="zh-CN"/>
          </w:rPr>
          <w:instrText xml:space="preserve"> PAGEREF _Toc532238438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39" w:history="1">
        <w:r>
          <w:rPr>
            <w:rStyle w:val="a3"/>
            <w:lang w:val="en-US" w:eastAsia="zh-CN"/>
          </w:rPr>
          <w:t xml:space="preserve">7.5 </w:t>
        </w:r>
        <w:r>
          <w:rPr>
            <w:rStyle w:val="a3"/>
            <w:lang w:val="en-US" w:eastAsia="zh-CN"/>
          </w:rPr>
          <w:t>三级</w:t>
        </w:r>
        <w:r>
          <w:rPr>
            <w:rStyle w:val="a3"/>
            <w:lang w:val="en-US" w:eastAsia="zh-CN"/>
          </w:rPr>
          <w:t>Cache</w:t>
        </w:r>
        <w:r>
          <w:rPr>
            <w:rStyle w:val="a3"/>
            <w:lang w:val="en-US" w:eastAsia="zh-CN"/>
          </w:rPr>
          <w:t>支持下的物理内存访问</w:t>
        </w:r>
        <w:r>
          <w:rPr>
            <w:lang w:val="en-US" w:eastAsia="zh-CN"/>
          </w:rPr>
          <w:tab/>
        </w:r>
        <w:r>
          <w:rPr>
            <w:lang w:val="en-US" w:eastAsia="zh-CN"/>
          </w:rPr>
          <w:fldChar w:fldCharType="begin"/>
        </w:r>
        <w:r>
          <w:rPr>
            <w:lang w:val="en-US" w:eastAsia="zh-CN"/>
          </w:rPr>
          <w:instrText xml:space="preserve"> PAGEREF _Toc532238439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0" w:history="1">
        <w:r>
          <w:rPr>
            <w:rStyle w:val="a3"/>
            <w:lang w:val="en-US" w:eastAsia="zh-CN"/>
          </w:rPr>
          <w:t>7.6 hello</w:t>
        </w:r>
        <w:r>
          <w:rPr>
            <w:rStyle w:val="a3"/>
            <w:lang w:val="en-US" w:eastAsia="zh-CN"/>
          </w:rPr>
          <w:t>进程</w:t>
        </w:r>
        <w:r>
          <w:rPr>
            <w:rStyle w:val="a3"/>
            <w:lang w:val="en-US" w:eastAsia="zh-CN"/>
          </w:rPr>
          <w:t>fork</w:t>
        </w:r>
        <w:r>
          <w:rPr>
            <w:rStyle w:val="a3"/>
            <w:lang w:val="en-US" w:eastAsia="zh-CN"/>
          </w:rPr>
          <w:t>时的内存映射</w:t>
        </w:r>
        <w:r>
          <w:rPr>
            <w:lang w:val="en-US" w:eastAsia="zh-CN"/>
          </w:rPr>
          <w:tab/>
        </w:r>
        <w:r>
          <w:rPr>
            <w:lang w:val="en-US" w:eastAsia="zh-CN"/>
          </w:rPr>
          <w:fldChar w:fldCharType="begin"/>
        </w:r>
        <w:r>
          <w:rPr>
            <w:lang w:val="en-US" w:eastAsia="zh-CN"/>
          </w:rPr>
          <w:instrText xml:space="preserve"> PAGEREF _Toc532238440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1" w:history="1">
        <w:r>
          <w:rPr>
            <w:rStyle w:val="a3"/>
            <w:lang w:val="en-US" w:eastAsia="zh-CN"/>
          </w:rPr>
          <w:t>7.7 hello</w:t>
        </w:r>
        <w:r>
          <w:rPr>
            <w:rStyle w:val="a3"/>
            <w:lang w:val="en-US" w:eastAsia="zh-CN"/>
          </w:rPr>
          <w:t>进程</w:t>
        </w:r>
        <w:r>
          <w:rPr>
            <w:rStyle w:val="a3"/>
            <w:lang w:val="en-US" w:eastAsia="zh-CN"/>
          </w:rPr>
          <w:t>execve</w:t>
        </w:r>
        <w:r>
          <w:rPr>
            <w:rStyle w:val="a3"/>
            <w:lang w:val="en-US" w:eastAsia="zh-CN"/>
          </w:rPr>
          <w:t>时的内存映射</w:t>
        </w:r>
        <w:r>
          <w:rPr>
            <w:lang w:val="en-US" w:eastAsia="zh-CN"/>
          </w:rPr>
          <w:tab/>
        </w:r>
        <w:r>
          <w:rPr>
            <w:lang w:val="en-US" w:eastAsia="zh-CN"/>
          </w:rPr>
          <w:fldChar w:fldCharType="begin"/>
        </w:r>
        <w:r>
          <w:rPr>
            <w:lang w:val="en-US" w:eastAsia="zh-CN"/>
          </w:rPr>
          <w:instrText xml:space="preserve"> PAGEREF _Toc532238441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2" w:history="1">
        <w:r>
          <w:rPr>
            <w:rStyle w:val="a3"/>
            <w:lang w:val="en-US" w:eastAsia="zh-CN"/>
          </w:rPr>
          <w:t xml:space="preserve">7.8 </w:t>
        </w:r>
        <w:r>
          <w:rPr>
            <w:rStyle w:val="a3"/>
            <w:lang w:val="en-US" w:eastAsia="zh-CN"/>
          </w:rPr>
          <w:t>缺页故障与缺页中断处理</w:t>
        </w:r>
        <w:r>
          <w:rPr>
            <w:lang w:val="en-US" w:eastAsia="zh-CN"/>
          </w:rPr>
          <w:tab/>
        </w:r>
        <w:r>
          <w:rPr>
            <w:lang w:val="en-US" w:eastAsia="zh-CN"/>
          </w:rPr>
          <w:fldChar w:fldCharType="begin"/>
        </w:r>
        <w:r>
          <w:rPr>
            <w:lang w:val="en-US" w:eastAsia="zh-CN"/>
          </w:rPr>
          <w:instrText xml:space="preserve"> PAGEREF _Toc532238442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3" w:history="1">
        <w:r>
          <w:rPr>
            <w:rStyle w:val="a3"/>
            <w:lang w:val="en-US" w:eastAsia="zh-CN"/>
          </w:rPr>
          <w:t>7.9</w:t>
        </w:r>
        <w:r>
          <w:rPr>
            <w:rStyle w:val="a3"/>
            <w:lang w:val="en-US" w:eastAsia="zh-CN"/>
          </w:rPr>
          <w:t>动态存储分配管理</w:t>
        </w:r>
        <w:r>
          <w:rPr>
            <w:lang w:val="en-US" w:eastAsia="zh-CN"/>
          </w:rPr>
          <w:tab/>
        </w:r>
        <w:r>
          <w:rPr>
            <w:lang w:val="en-US" w:eastAsia="zh-CN"/>
          </w:rPr>
          <w:fldChar w:fldCharType="begin"/>
        </w:r>
        <w:r>
          <w:rPr>
            <w:lang w:val="en-US" w:eastAsia="zh-CN"/>
          </w:rPr>
          <w:instrText xml:space="preserve"> PAGEREF _Toc532238443 \h </w:instrText>
        </w:r>
        <w:r>
          <w:rPr>
            <w:lang w:val="en-US" w:eastAsia="zh-CN"/>
          </w:rPr>
          <w:fldChar w:fldCharType="separate"/>
        </w:r>
        <w:r>
          <w:rPr>
            <w:lang w:val="en-US" w:eastAsia="zh-CN"/>
          </w:rPr>
          <w:t>- 11 -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4" w:history="1">
        <w:r>
          <w:rPr>
            <w:rStyle w:val="a3"/>
            <w:lang w:val="en-US" w:eastAsia="zh-CN"/>
          </w:rPr>
          <w:t>7.10</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_Toc532238444 \h </w:instrText>
        </w:r>
        <w:r>
          <w:rPr>
            <w:lang w:val="en-US" w:eastAsia="zh-CN"/>
          </w:rPr>
          <w:fldChar w:fldCharType="separate"/>
        </w:r>
        <w:r>
          <w:rPr>
            <w:lang w:val="en-US" w:eastAsia="zh-CN"/>
          </w:rPr>
          <w:t>- 12 -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45" w:history="1">
        <w:r>
          <w:rPr>
            <w:rStyle w:val="a3"/>
            <w:lang w:val="en-US" w:eastAsia="zh-CN"/>
          </w:rPr>
          <w:t>第</w:t>
        </w:r>
        <w:r>
          <w:rPr>
            <w:rStyle w:val="a3"/>
            <w:lang w:val="en-US" w:eastAsia="zh-CN"/>
          </w:rPr>
          <w:t>8</w:t>
        </w:r>
        <w:r>
          <w:rPr>
            <w:rStyle w:val="a3"/>
            <w:lang w:val="en-US" w:eastAsia="zh-CN"/>
          </w:rPr>
          <w:t>章</w:t>
        </w:r>
        <w:r>
          <w:rPr>
            <w:rStyle w:val="a3"/>
            <w:lang w:val="en-US" w:eastAsia="zh-CN"/>
          </w:rPr>
          <w:t xml:space="preserve"> hello</w:t>
        </w:r>
        <w:r>
          <w:rPr>
            <w:rStyle w:val="a3"/>
            <w:lang w:val="en-US" w:eastAsia="zh-CN"/>
          </w:rPr>
          <w:t>的</w:t>
        </w:r>
        <w:r>
          <w:rPr>
            <w:rStyle w:val="a3"/>
            <w:lang w:val="en-US" w:eastAsia="zh-CN"/>
          </w:rPr>
          <w:t>IO</w:t>
        </w:r>
        <w:r>
          <w:rPr>
            <w:rStyle w:val="a3"/>
            <w:lang w:val="en-US" w:eastAsia="zh-CN"/>
          </w:rPr>
          <w:t>管理</w:t>
        </w:r>
        <w:r>
          <w:rPr>
            <w:lang w:val="en-US" w:eastAsia="zh-CN"/>
          </w:rPr>
          <w:tab/>
        </w:r>
        <w:r>
          <w:rPr>
            <w:lang w:val="en-US" w:eastAsia="zh-CN"/>
          </w:rPr>
          <w:fldChar w:fldCharType="begin"/>
        </w:r>
        <w:r>
          <w:rPr>
            <w:lang w:val="en-US" w:eastAsia="zh-CN"/>
          </w:rPr>
          <w:instrText xml:space="preserve"> PAGEREF _Toc532238445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6" w:history="1">
        <w:r>
          <w:rPr>
            <w:rStyle w:val="a3"/>
            <w:lang w:val="en-US" w:eastAsia="zh-CN"/>
          </w:rPr>
          <w:t>8.1 Linux</w:t>
        </w:r>
        <w:r>
          <w:rPr>
            <w:rStyle w:val="a3"/>
            <w:lang w:val="en-US" w:eastAsia="zh-CN"/>
          </w:rPr>
          <w:t>的</w:t>
        </w:r>
        <w:r>
          <w:rPr>
            <w:rStyle w:val="a3"/>
            <w:lang w:val="en-US" w:eastAsia="zh-CN"/>
          </w:rPr>
          <w:t>IO</w:t>
        </w:r>
        <w:r>
          <w:rPr>
            <w:rStyle w:val="a3"/>
            <w:lang w:val="en-US" w:eastAsia="zh-CN"/>
          </w:rPr>
          <w:t>设备管理方法</w:t>
        </w:r>
        <w:r>
          <w:rPr>
            <w:lang w:val="en-US" w:eastAsia="zh-CN"/>
          </w:rPr>
          <w:tab/>
        </w:r>
        <w:r>
          <w:rPr>
            <w:lang w:val="en-US" w:eastAsia="zh-CN"/>
          </w:rPr>
          <w:fldChar w:fldCharType="begin"/>
        </w:r>
        <w:r>
          <w:rPr>
            <w:lang w:val="en-US" w:eastAsia="zh-CN"/>
          </w:rPr>
          <w:instrText xml:space="preserve"> PAGEREF _Toc532238446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7" w:history="1">
        <w:r>
          <w:rPr>
            <w:rStyle w:val="a3"/>
            <w:lang w:val="en-US" w:eastAsia="zh-CN"/>
          </w:rPr>
          <w:t xml:space="preserve">8.2 </w:t>
        </w:r>
        <w:r>
          <w:rPr>
            <w:rStyle w:val="a3"/>
            <w:lang w:val="en-US" w:eastAsia="zh-CN"/>
          </w:rPr>
          <w:t>简述</w:t>
        </w:r>
        <w:r>
          <w:rPr>
            <w:rStyle w:val="a3"/>
            <w:lang w:val="en-US" w:eastAsia="zh-CN"/>
          </w:rPr>
          <w:t>Unix IO</w:t>
        </w:r>
        <w:r>
          <w:rPr>
            <w:rStyle w:val="a3"/>
            <w:lang w:val="en-US" w:eastAsia="zh-CN"/>
          </w:rPr>
          <w:t>接口及其函数</w:t>
        </w:r>
        <w:r>
          <w:rPr>
            <w:lang w:val="en-US" w:eastAsia="zh-CN"/>
          </w:rPr>
          <w:tab/>
        </w:r>
        <w:r>
          <w:rPr>
            <w:lang w:val="en-US" w:eastAsia="zh-CN"/>
          </w:rPr>
          <w:fldChar w:fldCharType="begin"/>
        </w:r>
        <w:r>
          <w:rPr>
            <w:lang w:val="en-US" w:eastAsia="zh-CN"/>
          </w:rPr>
          <w:instrText xml:space="preserve"> PAGEREF _Toc532238447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8" w:history="1">
        <w:r>
          <w:rPr>
            <w:rStyle w:val="a3"/>
            <w:lang w:val="en-US" w:eastAsia="zh-CN"/>
          </w:rPr>
          <w:t>8.3 printf</w:t>
        </w:r>
        <w:r>
          <w:rPr>
            <w:rStyle w:val="a3"/>
            <w:lang w:val="en-US" w:eastAsia="zh-CN"/>
          </w:rPr>
          <w:t>的实现分析</w:t>
        </w:r>
        <w:r>
          <w:rPr>
            <w:lang w:val="en-US" w:eastAsia="zh-CN"/>
          </w:rPr>
          <w:tab/>
        </w:r>
        <w:r>
          <w:rPr>
            <w:lang w:val="en-US" w:eastAsia="zh-CN"/>
          </w:rPr>
          <w:fldChar w:fldCharType="begin"/>
        </w:r>
        <w:r>
          <w:rPr>
            <w:lang w:val="en-US" w:eastAsia="zh-CN"/>
          </w:rPr>
          <w:instrText xml:space="preserve"> PAGEREF _Toc532238448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49" w:history="1">
        <w:r>
          <w:rPr>
            <w:rStyle w:val="a3"/>
            <w:lang w:val="en-US" w:eastAsia="zh-CN"/>
          </w:rPr>
          <w:t>8.4 getchar</w:t>
        </w:r>
        <w:r>
          <w:rPr>
            <w:rStyle w:val="a3"/>
            <w:lang w:val="en-US" w:eastAsia="zh-CN"/>
          </w:rPr>
          <w:t>的实现分析</w:t>
        </w:r>
        <w:r>
          <w:rPr>
            <w:lang w:val="en-US" w:eastAsia="zh-CN"/>
          </w:rPr>
          <w:tab/>
        </w:r>
        <w:r>
          <w:rPr>
            <w:lang w:val="en-US" w:eastAsia="zh-CN"/>
          </w:rPr>
          <w:fldChar w:fldCharType="begin"/>
        </w:r>
        <w:r>
          <w:rPr>
            <w:lang w:val="en-US" w:eastAsia="zh-CN"/>
          </w:rPr>
          <w:instrText xml:space="preserve"> PAGEREF _Toc532238449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20"/>
        <w:tabs>
          <w:tab w:val="right" w:leader="dot" w:pos="8495"/>
        </w:tabs>
        <w:spacing w:line="240" w:lineRule="auto"/>
        <w:rPr>
          <w:rFonts w:ascii="等线" w:eastAsia="等线" w:hAnsi="等线"/>
          <w:smallCaps w:val="0"/>
          <w:sz w:val="21"/>
          <w:szCs w:val="22"/>
          <w:lang w:val="en-US" w:eastAsia="zh-CN"/>
        </w:rPr>
      </w:pPr>
      <w:hyperlink w:anchor="_Toc532238450" w:history="1">
        <w:r>
          <w:rPr>
            <w:rStyle w:val="a3"/>
            <w:lang w:val="en-US" w:eastAsia="zh-CN"/>
          </w:rPr>
          <w:t>8.5</w:t>
        </w:r>
        <w:r>
          <w:rPr>
            <w:rStyle w:val="a3"/>
            <w:lang w:val="en-US" w:eastAsia="zh-CN"/>
          </w:rPr>
          <w:t>本章小结</w:t>
        </w:r>
        <w:r>
          <w:rPr>
            <w:lang w:val="en-US" w:eastAsia="zh-CN"/>
          </w:rPr>
          <w:tab/>
        </w:r>
        <w:r>
          <w:rPr>
            <w:lang w:val="en-US" w:eastAsia="zh-CN"/>
          </w:rPr>
          <w:fldChar w:fldCharType="begin"/>
        </w:r>
        <w:r>
          <w:rPr>
            <w:lang w:val="en-US" w:eastAsia="zh-CN"/>
          </w:rPr>
          <w:instrText xml:space="preserve"> PAGEREF _Toc532238450 \h </w:instrText>
        </w:r>
        <w:r>
          <w:rPr>
            <w:lang w:val="en-US" w:eastAsia="zh-CN"/>
          </w:rPr>
          <w:fldChar w:fldCharType="separate"/>
        </w:r>
        <w:r>
          <w:rPr>
            <w:lang w:val="en-US" w:eastAsia="zh-CN"/>
          </w:rPr>
          <w:t>- 13 -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51" w:history="1">
        <w:r>
          <w:rPr>
            <w:rStyle w:val="a3"/>
            <w:lang w:val="en-US" w:eastAsia="zh-CN"/>
          </w:rPr>
          <w:t>结论</w:t>
        </w:r>
        <w:r>
          <w:rPr>
            <w:lang w:val="en-US" w:eastAsia="zh-CN"/>
          </w:rPr>
          <w:tab/>
        </w:r>
        <w:r>
          <w:rPr>
            <w:lang w:val="en-US" w:eastAsia="zh-CN"/>
          </w:rPr>
          <w:fldChar w:fldCharType="begin"/>
        </w:r>
        <w:r>
          <w:rPr>
            <w:lang w:val="en-US" w:eastAsia="zh-CN"/>
          </w:rPr>
          <w:instrText xml:space="preserve"> PAGEREF _Toc532238451 \h </w:instrText>
        </w:r>
        <w:r>
          <w:rPr>
            <w:lang w:val="en-US" w:eastAsia="zh-CN"/>
          </w:rPr>
          <w:fldChar w:fldCharType="separate"/>
        </w:r>
        <w:r>
          <w:rPr>
            <w:lang w:val="en-US" w:eastAsia="zh-CN"/>
          </w:rPr>
          <w:t>- 14 -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52" w:history="1">
        <w:r>
          <w:rPr>
            <w:rStyle w:val="a3"/>
            <w:lang w:val="en-US" w:eastAsia="zh-CN"/>
          </w:rPr>
          <w:t>附件</w:t>
        </w:r>
        <w:r>
          <w:rPr>
            <w:lang w:val="en-US" w:eastAsia="zh-CN"/>
          </w:rPr>
          <w:tab/>
        </w:r>
        <w:r>
          <w:rPr>
            <w:lang w:val="en-US" w:eastAsia="zh-CN"/>
          </w:rPr>
          <w:fldChar w:fldCharType="begin"/>
        </w:r>
        <w:r>
          <w:rPr>
            <w:lang w:val="en-US" w:eastAsia="zh-CN"/>
          </w:rPr>
          <w:instrText xml:space="preserve"> PAGEREF _Toc532238452 \h </w:instrText>
        </w:r>
        <w:r>
          <w:rPr>
            <w:lang w:val="en-US" w:eastAsia="zh-CN"/>
          </w:rPr>
          <w:fldChar w:fldCharType="separate"/>
        </w:r>
        <w:r>
          <w:rPr>
            <w:lang w:val="en-US" w:eastAsia="zh-CN"/>
          </w:rPr>
          <w:t>- 15 -</w:t>
        </w:r>
        <w:r>
          <w:rPr>
            <w:lang w:val="en-US" w:eastAsia="zh-CN"/>
          </w:rPr>
          <w:fldChar w:fldCharType="end"/>
        </w:r>
      </w:hyperlink>
    </w:p>
    <w:p w:rsidR="000B6263" w:rsidRDefault="000B6263" w:rsidP="000078D9">
      <w:pPr>
        <w:pStyle w:val="12"/>
        <w:tabs>
          <w:tab w:val="right" w:leader="dot" w:pos="8495"/>
        </w:tabs>
        <w:spacing w:line="240" w:lineRule="auto"/>
        <w:rPr>
          <w:rFonts w:ascii="等线" w:eastAsia="等线" w:hAnsi="等线"/>
          <w:b w:val="0"/>
          <w:bCs w:val="0"/>
          <w:caps w:val="0"/>
          <w:sz w:val="21"/>
          <w:szCs w:val="22"/>
          <w:lang w:val="en-US" w:eastAsia="zh-CN"/>
        </w:rPr>
      </w:pPr>
      <w:hyperlink w:anchor="_Toc532238453" w:history="1">
        <w:r>
          <w:rPr>
            <w:rStyle w:val="a3"/>
            <w:lang w:val="en-US" w:eastAsia="zh-CN"/>
          </w:rPr>
          <w:t>参考文献</w:t>
        </w:r>
        <w:r>
          <w:rPr>
            <w:lang w:val="en-US" w:eastAsia="zh-CN"/>
          </w:rPr>
          <w:tab/>
        </w:r>
        <w:r>
          <w:rPr>
            <w:lang w:val="en-US" w:eastAsia="zh-CN"/>
          </w:rPr>
          <w:fldChar w:fldCharType="begin"/>
        </w:r>
        <w:r>
          <w:rPr>
            <w:lang w:val="en-US" w:eastAsia="zh-CN"/>
          </w:rPr>
          <w:instrText xml:space="preserve"> PAGEREF _Toc532238453 \h </w:instrText>
        </w:r>
        <w:r>
          <w:rPr>
            <w:lang w:val="en-US" w:eastAsia="zh-CN"/>
          </w:rPr>
          <w:fldChar w:fldCharType="separate"/>
        </w:r>
        <w:r>
          <w:rPr>
            <w:lang w:val="en-US" w:eastAsia="zh-CN"/>
          </w:rPr>
          <w:t>- 16 -</w:t>
        </w:r>
        <w:r>
          <w:rPr>
            <w:lang w:val="en-US" w:eastAsia="zh-CN"/>
          </w:rPr>
          <w:fldChar w:fldCharType="end"/>
        </w:r>
      </w:hyperlink>
    </w:p>
    <w:p w:rsidR="000B6263" w:rsidRDefault="000B6263" w:rsidP="000078D9">
      <w:pPr>
        <w:spacing w:line="240" w:lineRule="auto"/>
      </w:pPr>
      <w:r>
        <w:rPr>
          <w:bCs/>
          <w:lang w:val="zh-CN"/>
        </w:rPr>
        <w:fldChar w:fldCharType="end"/>
      </w:r>
    </w:p>
    <w:p w:rsidR="000B6263" w:rsidRDefault="000B6263">
      <w:pPr>
        <w:jc w:val="center"/>
        <w:rPr>
          <w:rFonts w:ascii="黑体" w:eastAsia="黑体" w:hint="eastAsia"/>
          <w:b/>
          <w:sz w:val="36"/>
          <w:szCs w:val="36"/>
        </w:rPr>
      </w:pPr>
    </w:p>
    <w:p w:rsidR="000B6263" w:rsidRDefault="000B6263">
      <w:pPr>
        <w:pStyle w:val="1"/>
        <w:rPr>
          <w:rFonts w:hint="eastAsia"/>
        </w:rPr>
      </w:pPr>
      <w:bookmarkStart w:id="12" w:name="_Toc225579641"/>
      <w:bookmarkStart w:id="13" w:name="_Toc250450165"/>
      <w:r>
        <w:rPr>
          <w:rFonts w:hint="eastAsia"/>
        </w:rPr>
        <w:br w:type="page"/>
      </w:r>
      <w:bookmarkStart w:id="14" w:name="_Toc532238396"/>
      <w:r>
        <w:rPr>
          <w:rFonts w:hint="eastAsia"/>
        </w:rPr>
        <w:lastRenderedPageBreak/>
        <w:t xml:space="preserve">第1章 </w:t>
      </w:r>
      <w:bookmarkEnd w:id="12"/>
      <w:bookmarkEnd w:id="13"/>
      <w:r>
        <w:rPr>
          <w:rFonts w:hint="eastAsia"/>
          <w:lang w:val="en-US" w:eastAsia="zh-CN"/>
        </w:rPr>
        <w:t>概述</w:t>
      </w:r>
      <w:bookmarkEnd w:id="14"/>
    </w:p>
    <w:p w:rsidR="009D5B91" w:rsidRPr="009D5B91" w:rsidRDefault="000B6263" w:rsidP="009D5B91">
      <w:pPr>
        <w:pStyle w:val="2"/>
      </w:pPr>
      <w:bookmarkStart w:id="15" w:name="_Toc225579642"/>
      <w:bookmarkStart w:id="16" w:name="_Toc250450166"/>
      <w:bookmarkStart w:id="17" w:name="_Toc532238397"/>
      <w:r>
        <w:t xml:space="preserve">1.1 </w:t>
      </w:r>
      <w:bookmarkEnd w:id="15"/>
      <w:bookmarkEnd w:id="16"/>
      <w:r>
        <w:rPr>
          <w:rFonts w:hint="eastAsia"/>
        </w:rPr>
        <w:t>Hello简介</w:t>
      </w:r>
      <w:bookmarkEnd w:id="17"/>
    </w:p>
    <w:p w:rsidR="000B66F0" w:rsidRDefault="000078D9" w:rsidP="009D5B91">
      <w:pPr>
        <w:pStyle w:val="aa"/>
        <w:adjustRightInd w:val="0"/>
        <w:snapToGrid w:val="0"/>
        <w:ind w:left="480" w:firstLine="480"/>
        <w:rPr>
          <w:szCs w:val="24"/>
        </w:rPr>
      </w:pPr>
      <w:r>
        <w:rPr>
          <w:rFonts w:hint="eastAsia"/>
          <w:szCs w:val="24"/>
        </w:rPr>
        <w:t>1</w:t>
      </w:r>
      <w:r>
        <w:rPr>
          <w:rFonts w:hint="eastAsia"/>
          <w:szCs w:val="24"/>
        </w:rPr>
        <w:t>）</w:t>
      </w:r>
      <w:r w:rsidR="000B66F0">
        <w:rPr>
          <w:rFonts w:hint="eastAsia"/>
          <w:szCs w:val="24"/>
        </w:rPr>
        <w:t>P</w:t>
      </w:r>
      <w:r w:rsidR="000B66F0">
        <w:rPr>
          <w:szCs w:val="24"/>
        </w:rPr>
        <w:t>2P</w:t>
      </w:r>
      <w:r w:rsidR="000B66F0">
        <w:rPr>
          <w:rFonts w:hint="eastAsia"/>
          <w:szCs w:val="24"/>
        </w:rPr>
        <w:t>简介</w:t>
      </w:r>
    </w:p>
    <w:p w:rsidR="000B6263" w:rsidRDefault="00D958AA" w:rsidP="009D5B91">
      <w:pPr>
        <w:pStyle w:val="aa"/>
        <w:adjustRightInd w:val="0"/>
        <w:snapToGrid w:val="0"/>
        <w:ind w:left="480" w:firstLine="480"/>
        <w:rPr>
          <w:szCs w:val="24"/>
        </w:rPr>
      </w:pPr>
      <w:r>
        <w:rPr>
          <w:rFonts w:hint="eastAsia"/>
          <w:szCs w:val="24"/>
        </w:rPr>
        <w:t>用户</w:t>
      </w:r>
      <w:r w:rsidR="00F6054A">
        <w:rPr>
          <w:rFonts w:hint="eastAsia"/>
          <w:szCs w:val="24"/>
        </w:rPr>
        <w:t>通过</w:t>
      </w:r>
      <w:r w:rsidR="00F6054A">
        <w:rPr>
          <w:szCs w:val="24"/>
        </w:rPr>
        <w:t>E</w:t>
      </w:r>
      <w:r w:rsidR="00F6054A">
        <w:rPr>
          <w:rFonts w:hint="eastAsia"/>
          <w:szCs w:val="24"/>
        </w:rPr>
        <w:t>ditor</w:t>
      </w:r>
      <w:r w:rsidR="00DE7A66">
        <w:rPr>
          <w:rFonts w:hint="eastAsia"/>
          <w:szCs w:val="24"/>
        </w:rPr>
        <w:t>编写</w:t>
      </w:r>
      <w:r w:rsidR="004F137C">
        <w:rPr>
          <w:rFonts w:hint="eastAsia"/>
          <w:szCs w:val="24"/>
        </w:rPr>
        <w:t>代码，得到</w:t>
      </w:r>
      <w:r w:rsidR="004F137C">
        <w:rPr>
          <w:rFonts w:hint="eastAsia"/>
          <w:szCs w:val="24"/>
        </w:rPr>
        <w:t>hello</w:t>
      </w:r>
      <w:r w:rsidR="004F137C">
        <w:rPr>
          <w:szCs w:val="24"/>
        </w:rPr>
        <w:t>.c</w:t>
      </w:r>
      <w:r w:rsidR="004F137C">
        <w:rPr>
          <w:rFonts w:hint="eastAsia"/>
          <w:szCs w:val="24"/>
        </w:rPr>
        <w:t>程序；</w:t>
      </w:r>
      <w:r w:rsidR="002A4A0C">
        <w:rPr>
          <w:rFonts w:hint="eastAsia"/>
          <w:szCs w:val="24"/>
        </w:rPr>
        <w:t>在</w:t>
      </w:r>
      <w:r w:rsidR="00C14584">
        <w:rPr>
          <w:szCs w:val="24"/>
        </w:rPr>
        <w:t>L</w:t>
      </w:r>
      <w:r w:rsidR="009D5B91">
        <w:rPr>
          <w:rFonts w:hint="eastAsia"/>
          <w:szCs w:val="24"/>
        </w:rPr>
        <w:t>inux</w:t>
      </w:r>
      <w:r w:rsidR="009D5B91">
        <w:rPr>
          <w:rFonts w:hint="eastAsia"/>
          <w:szCs w:val="24"/>
        </w:rPr>
        <w:t>的</w:t>
      </w:r>
      <w:r w:rsidR="002A4A0C">
        <w:rPr>
          <w:rFonts w:hint="eastAsia"/>
          <w:szCs w:val="24"/>
        </w:rPr>
        <w:t>Ubuntu</w:t>
      </w:r>
      <w:r w:rsidR="009D5B91">
        <w:rPr>
          <w:rFonts w:hint="eastAsia"/>
          <w:szCs w:val="24"/>
        </w:rPr>
        <w:t>操作系统下，调用</w:t>
      </w:r>
      <w:r w:rsidR="00BD07C6">
        <w:rPr>
          <w:rFonts w:hint="eastAsia"/>
          <w:szCs w:val="24"/>
        </w:rPr>
        <w:t>C</w:t>
      </w:r>
      <w:r w:rsidR="009D5B91">
        <w:rPr>
          <w:rFonts w:hint="eastAsia"/>
          <w:szCs w:val="24"/>
        </w:rPr>
        <w:t>预处理器（</w:t>
      </w:r>
      <w:r w:rsidR="00C14584" w:rsidRPr="00C14584">
        <w:rPr>
          <w:szCs w:val="24"/>
        </w:rPr>
        <w:t>C Pre-Processor</w:t>
      </w:r>
      <w:r w:rsidR="009D5B91">
        <w:rPr>
          <w:rFonts w:hint="eastAsia"/>
          <w:szCs w:val="24"/>
        </w:rPr>
        <w:t>）</w:t>
      </w:r>
      <w:r w:rsidR="00C14584">
        <w:rPr>
          <w:rFonts w:hint="eastAsia"/>
          <w:szCs w:val="24"/>
        </w:rPr>
        <w:t>得到</w:t>
      </w:r>
      <w:r w:rsidR="00C14584">
        <w:rPr>
          <w:rFonts w:hint="eastAsia"/>
          <w:szCs w:val="24"/>
        </w:rPr>
        <w:t>A</w:t>
      </w:r>
      <w:r w:rsidR="00C14584">
        <w:rPr>
          <w:szCs w:val="24"/>
        </w:rPr>
        <w:t>SCII</w:t>
      </w:r>
      <w:r w:rsidR="00C14584">
        <w:rPr>
          <w:rFonts w:hint="eastAsia"/>
          <w:szCs w:val="24"/>
        </w:rPr>
        <w:t>码的中间文件</w:t>
      </w:r>
      <w:r w:rsidR="00C14584">
        <w:rPr>
          <w:rFonts w:hint="eastAsia"/>
          <w:szCs w:val="24"/>
        </w:rPr>
        <w:t>hello</w:t>
      </w:r>
      <w:r w:rsidR="00C14584">
        <w:rPr>
          <w:szCs w:val="24"/>
        </w:rPr>
        <w:t>.i</w:t>
      </w:r>
      <w:r w:rsidR="00D46601">
        <w:rPr>
          <w:rFonts w:hint="eastAsia"/>
          <w:szCs w:val="24"/>
        </w:rPr>
        <w:t>；</w:t>
      </w:r>
      <w:r w:rsidR="00C14584">
        <w:rPr>
          <w:rFonts w:hint="eastAsia"/>
          <w:szCs w:val="24"/>
        </w:rPr>
        <w:t>接着调用</w:t>
      </w:r>
      <w:r w:rsidR="00C14584">
        <w:rPr>
          <w:rFonts w:hint="eastAsia"/>
          <w:szCs w:val="24"/>
        </w:rPr>
        <w:t>C</w:t>
      </w:r>
      <w:r w:rsidR="00C14584">
        <w:rPr>
          <w:rFonts w:hint="eastAsia"/>
          <w:szCs w:val="24"/>
        </w:rPr>
        <w:t>编译器（</w:t>
      </w:r>
      <w:r w:rsidR="00C14584">
        <w:rPr>
          <w:rFonts w:hint="eastAsia"/>
          <w:szCs w:val="24"/>
        </w:rPr>
        <w:t>ccl</w:t>
      </w:r>
      <w:r w:rsidR="00C14584">
        <w:rPr>
          <w:rFonts w:hint="eastAsia"/>
          <w:szCs w:val="24"/>
        </w:rPr>
        <w:t>）得到</w:t>
      </w:r>
      <w:r w:rsidR="00C14584">
        <w:rPr>
          <w:rFonts w:hint="eastAsia"/>
          <w:szCs w:val="24"/>
        </w:rPr>
        <w:t>ASCII</w:t>
      </w:r>
      <w:r w:rsidR="00C14584">
        <w:rPr>
          <w:rFonts w:hint="eastAsia"/>
          <w:szCs w:val="24"/>
        </w:rPr>
        <w:t>汇编语言文件</w:t>
      </w:r>
      <w:r w:rsidR="00C14584">
        <w:rPr>
          <w:rFonts w:hint="eastAsia"/>
          <w:szCs w:val="24"/>
        </w:rPr>
        <w:t>hello</w:t>
      </w:r>
      <w:r w:rsidR="00C14584">
        <w:rPr>
          <w:szCs w:val="24"/>
        </w:rPr>
        <w:t>.s</w:t>
      </w:r>
      <w:r w:rsidR="00D46601">
        <w:rPr>
          <w:rFonts w:hint="eastAsia"/>
          <w:szCs w:val="24"/>
        </w:rPr>
        <w:t>；</w:t>
      </w:r>
      <w:r w:rsidR="00C14584">
        <w:rPr>
          <w:rFonts w:hint="eastAsia"/>
          <w:szCs w:val="24"/>
        </w:rPr>
        <w:t>然后运行汇编器（</w:t>
      </w:r>
      <w:r w:rsidR="00C14584">
        <w:rPr>
          <w:rFonts w:hint="eastAsia"/>
          <w:szCs w:val="24"/>
        </w:rPr>
        <w:t>as</w:t>
      </w:r>
      <w:r w:rsidR="00C14584">
        <w:rPr>
          <w:rFonts w:hint="eastAsia"/>
          <w:szCs w:val="24"/>
        </w:rPr>
        <w:t>）得到可重定位目标文件</w:t>
      </w:r>
      <w:r w:rsidR="00C14584">
        <w:rPr>
          <w:rFonts w:hint="eastAsia"/>
          <w:szCs w:val="24"/>
        </w:rPr>
        <w:t>hello</w:t>
      </w:r>
      <w:r w:rsidR="00C14584">
        <w:rPr>
          <w:szCs w:val="24"/>
        </w:rPr>
        <w:t>.o</w:t>
      </w:r>
      <w:r w:rsidR="00D46601">
        <w:rPr>
          <w:rFonts w:hint="eastAsia"/>
          <w:szCs w:val="24"/>
        </w:rPr>
        <w:t>；</w:t>
      </w:r>
      <w:r w:rsidR="00C14584">
        <w:rPr>
          <w:rFonts w:hint="eastAsia"/>
          <w:szCs w:val="24"/>
        </w:rPr>
        <w:t>最后通过链接器（</w:t>
      </w:r>
      <w:r w:rsidR="00C14584">
        <w:rPr>
          <w:rFonts w:hint="eastAsia"/>
          <w:szCs w:val="24"/>
        </w:rPr>
        <w:t>ld</w:t>
      </w:r>
      <w:r w:rsidR="00C14584">
        <w:rPr>
          <w:rFonts w:hint="eastAsia"/>
          <w:szCs w:val="24"/>
        </w:rPr>
        <w:t>）得到可执行目标文件</w:t>
      </w:r>
      <w:r w:rsidR="00C14584">
        <w:rPr>
          <w:rFonts w:hint="eastAsia"/>
          <w:szCs w:val="24"/>
        </w:rPr>
        <w:t>hello</w:t>
      </w:r>
      <w:r w:rsidR="00C14584">
        <w:rPr>
          <w:rFonts w:hint="eastAsia"/>
          <w:szCs w:val="24"/>
        </w:rPr>
        <w:t>。用户在</w:t>
      </w:r>
      <w:r w:rsidR="00C14584">
        <w:rPr>
          <w:rFonts w:hint="eastAsia"/>
          <w:szCs w:val="24"/>
        </w:rPr>
        <w:t>Ubuntu</w:t>
      </w:r>
      <w:r w:rsidR="00C14584">
        <w:rPr>
          <w:szCs w:val="24"/>
        </w:rPr>
        <w:t xml:space="preserve"> </w:t>
      </w:r>
      <w:r w:rsidR="00C14584">
        <w:rPr>
          <w:rFonts w:hint="eastAsia"/>
          <w:szCs w:val="24"/>
        </w:rPr>
        <w:t>shell</w:t>
      </w:r>
      <w:r w:rsidR="00C14584">
        <w:rPr>
          <w:rFonts w:hint="eastAsia"/>
          <w:szCs w:val="24"/>
        </w:rPr>
        <w:t>键入</w:t>
      </w:r>
      <w:r w:rsidR="00C14584">
        <w:rPr>
          <w:rFonts w:hint="eastAsia"/>
          <w:szCs w:val="24"/>
        </w:rPr>
        <w:t>.</w:t>
      </w:r>
      <w:r w:rsidR="00C14584">
        <w:rPr>
          <w:szCs w:val="24"/>
        </w:rPr>
        <w:t>/hello</w:t>
      </w:r>
      <w:r w:rsidR="000B66F0">
        <w:rPr>
          <w:rFonts w:hint="eastAsia"/>
          <w:szCs w:val="24"/>
        </w:rPr>
        <w:t>启动此程序，</w:t>
      </w:r>
      <w:r w:rsidR="000B66F0">
        <w:rPr>
          <w:rFonts w:hint="eastAsia"/>
          <w:szCs w:val="24"/>
        </w:rPr>
        <w:t>shell</w:t>
      </w:r>
      <w:r w:rsidR="000B66F0">
        <w:rPr>
          <w:rFonts w:hint="eastAsia"/>
          <w:szCs w:val="24"/>
        </w:rPr>
        <w:t>调用</w:t>
      </w:r>
      <w:r w:rsidR="000B66F0">
        <w:rPr>
          <w:rFonts w:hint="eastAsia"/>
          <w:szCs w:val="24"/>
        </w:rPr>
        <w:t>fork</w:t>
      </w:r>
      <w:r w:rsidR="000B66F0">
        <w:rPr>
          <w:rFonts w:hint="eastAsia"/>
          <w:szCs w:val="24"/>
        </w:rPr>
        <w:t>函数为其产生子进程，</w:t>
      </w:r>
      <w:r w:rsidR="000B66F0">
        <w:rPr>
          <w:rFonts w:hint="eastAsia"/>
          <w:szCs w:val="24"/>
        </w:rPr>
        <w:t>hello</w:t>
      </w:r>
      <w:r w:rsidR="000B66F0">
        <w:rPr>
          <w:rFonts w:hint="eastAsia"/>
          <w:szCs w:val="24"/>
        </w:rPr>
        <w:t>便成为了进程（</w:t>
      </w:r>
      <w:r w:rsidR="000B66F0">
        <w:rPr>
          <w:rFonts w:hint="eastAsia"/>
          <w:szCs w:val="24"/>
        </w:rPr>
        <w:t>process</w:t>
      </w:r>
      <w:r w:rsidR="000B66F0">
        <w:rPr>
          <w:rFonts w:hint="eastAsia"/>
          <w:szCs w:val="24"/>
        </w:rPr>
        <w:t>）。</w:t>
      </w:r>
    </w:p>
    <w:p w:rsidR="000B66F0" w:rsidRDefault="000078D9" w:rsidP="009D5B91">
      <w:pPr>
        <w:pStyle w:val="aa"/>
        <w:adjustRightInd w:val="0"/>
        <w:snapToGrid w:val="0"/>
        <w:ind w:left="480" w:firstLine="480"/>
        <w:rPr>
          <w:szCs w:val="24"/>
        </w:rPr>
      </w:pPr>
      <w:r>
        <w:rPr>
          <w:rFonts w:hint="eastAsia"/>
          <w:szCs w:val="24"/>
        </w:rPr>
        <w:t>2</w:t>
      </w:r>
      <w:r>
        <w:rPr>
          <w:rFonts w:hint="eastAsia"/>
          <w:szCs w:val="24"/>
        </w:rPr>
        <w:t>）</w:t>
      </w:r>
      <w:r w:rsidR="000B66F0">
        <w:rPr>
          <w:rFonts w:hint="eastAsia"/>
          <w:szCs w:val="24"/>
        </w:rPr>
        <w:t>O</w:t>
      </w:r>
      <w:r w:rsidR="000B66F0">
        <w:rPr>
          <w:szCs w:val="24"/>
        </w:rPr>
        <w:t>2O</w:t>
      </w:r>
      <w:r w:rsidR="00ED1367">
        <w:rPr>
          <w:szCs w:val="24"/>
        </w:rPr>
        <w:t xml:space="preserve"> </w:t>
      </w:r>
      <w:r w:rsidR="000B66F0">
        <w:rPr>
          <w:rFonts w:hint="eastAsia"/>
          <w:szCs w:val="24"/>
        </w:rPr>
        <w:t>简介</w:t>
      </w:r>
    </w:p>
    <w:p w:rsidR="00562ADB" w:rsidRPr="009D5B91" w:rsidRDefault="00ED1367" w:rsidP="009D5B91">
      <w:pPr>
        <w:pStyle w:val="aa"/>
        <w:adjustRightInd w:val="0"/>
        <w:snapToGrid w:val="0"/>
        <w:ind w:left="480" w:firstLine="480"/>
        <w:rPr>
          <w:rFonts w:hint="eastAsia"/>
          <w:szCs w:val="24"/>
        </w:rPr>
      </w:pPr>
      <w:r>
        <w:rPr>
          <w:rFonts w:hint="eastAsia"/>
          <w:szCs w:val="24"/>
        </w:rPr>
        <w:t>O</w:t>
      </w:r>
      <w:r>
        <w:rPr>
          <w:szCs w:val="24"/>
        </w:rPr>
        <w:t>S</w:t>
      </w:r>
      <w:r w:rsidR="002A239D">
        <w:rPr>
          <w:rFonts w:hint="eastAsia"/>
          <w:szCs w:val="24"/>
        </w:rPr>
        <w:t>的进程管理</w:t>
      </w:r>
      <w:r>
        <w:rPr>
          <w:rFonts w:hint="eastAsia"/>
          <w:szCs w:val="24"/>
        </w:rPr>
        <w:t>调用</w:t>
      </w:r>
      <w:r>
        <w:rPr>
          <w:rFonts w:hint="eastAsia"/>
          <w:szCs w:val="24"/>
        </w:rPr>
        <w:t>fork</w:t>
      </w:r>
      <w:r>
        <w:rPr>
          <w:rFonts w:hint="eastAsia"/>
          <w:szCs w:val="24"/>
        </w:rPr>
        <w:t>函数</w:t>
      </w:r>
      <w:r w:rsidR="00562ADB">
        <w:rPr>
          <w:rFonts w:hint="eastAsia"/>
          <w:szCs w:val="24"/>
        </w:rPr>
        <w:t>产生子进程（</w:t>
      </w:r>
      <w:r w:rsidR="00562ADB">
        <w:rPr>
          <w:rFonts w:hint="eastAsia"/>
          <w:szCs w:val="24"/>
        </w:rPr>
        <w:t>process</w:t>
      </w:r>
      <w:r w:rsidR="00562ADB">
        <w:rPr>
          <w:rFonts w:hint="eastAsia"/>
          <w:szCs w:val="24"/>
        </w:rPr>
        <w:t>），调用</w:t>
      </w:r>
      <w:r w:rsidR="00562ADB">
        <w:rPr>
          <w:rFonts w:hint="eastAsia"/>
          <w:szCs w:val="24"/>
        </w:rPr>
        <w:t>execve</w:t>
      </w:r>
      <w:r w:rsidR="00562ADB">
        <w:rPr>
          <w:rFonts w:hint="eastAsia"/>
          <w:szCs w:val="24"/>
        </w:rPr>
        <w:t>函数</w:t>
      </w:r>
      <w:r w:rsidR="0028102D">
        <w:rPr>
          <w:rFonts w:hint="eastAsia"/>
          <w:szCs w:val="24"/>
        </w:rPr>
        <w:t>，并进行虚拟内存映射（</w:t>
      </w:r>
      <w:r w:rsidR="0028102D">
        <w:rPr>
          <w:rFonts w:hint="eastAsia"/>
          <w:szCs w:val="24"/>
        </w:rPr>
        <w:t>mmp</w:t>
      </w:r>
      <w:r w:rsidR="0028102D">
        <w:rPr>
          <w:rFonts w:hint="eastAsia"/>
          <w:szCs w:val="24"/>
        </w:rPr>
        <w:t>）</w:t>
      </w:r>
      <w:r w:rsidR="002A239D">
        <w:rPr>
          <w:rFonts w:hint="eastAsia"/>
          <w:szCs w:val="24"/>
        </w:rPr>
        <w:t>，</w:t>
      </w:r>
      <w:r w:rsidR="003B0203">
        <w:rPr>
          <w:rFonts w:hint="eastAsia"/>
          <w:szCs w:val="24"/>
        </w:rPr>
        <w:t>并为运行的</w:t>
      </w:r>
      <w:r w:rsidR="003B0203">
        <w:rPr>
          <w:rFonts w:hint="eastAsia"/>
          <w:szCs w:val="24"/>
        </w:rPr>
        <w:t>hello</w:t>
      </w:r>
      <w:r w:rsidR="003B0203">
        <w:rPr>
          <w:rFonts w:hint="eastAsia"/>
          <w:szCs w:val="24"/>
        </w:rPr>
        <w:t>分配时间片以执行取指译码流水线等操作；</w:t>
      </w:r>
      <w:r w:rsidR="003B0203">
        <w:rPr>
          <w:rFonts w:hint="eastAsia"/>
          <w:szCs w:val="24"/>
        </w:rPr>
        <w:t>OS</w:t>
      </w:r>
      <w:r w:rsidR="005A75E9">
        <w:rPr>
          <w:rFonts w:hint="eastAsia"/>
          <w:szCs w:val="24"/>
        </w:rPr>
        <w:t>的储存管理以及</w:t>
      </w:r>
      <w:r w:rsidR="005A75E9">
        <w:rPr>
          <w:rFonts w:hint="eastAsia"/>
          <w:szCs w:val="24"/>
        </w:rPr>
        <w:t>M</w:t>
      </w:r>
      <w:r w:rsidR="005A75E9">
        <w:rPr>
          <w:szCs w:val="24"/>
        </w:rPr>
        <w:t>MU</w:t>
      </w:r>
      <w:r w:rsidR="005A75E9">
        <w:rPr>
          <w:rFonts w:hint="eastAsia"/>
          <w:szCs w:val="24"/>
        </w:rPr>
        <w:t>解决</w:t>
      </w:r>
      <w:r w:rsidR="005A75E9">
        <w:rPr>
          <w:rFonts w:hint="eastAsia"/>
          <w:szCs w:val="24"/>
        </w:rPr>
        <w:t>V</w:t>
      </w:r>
      <w:r w:rsidR="005A75E9">
        <w:rPr>
          <w:szCs w:val="24"/>
        </w:rPr>
        <w:t>A</w:t>
      </w:r>
      <w:r w:rsidR="005A75E9">
        <w:rPr>
          <w:rFonts w:hint="eastAsia"/>
          <w:szCs w:val="24"/>
        </w:rPr>
        <w:t>到</w:t>
      </w:r>
      <w:r w:rsidR="005A75E9">
        <w:rPr>
          <w:rFonts w:hint="eastAsia"/>
          <w:szCs w:val="24"/>
        </w:rPr>
        <w:t>P</w:t>
      </w:r>
      <w:r w:rsidR="005A75E9">
        <w:rPr>
          <w:szCs w:val="24"/>
        </w:rPr>
        <w:t>A</w:t>
      </w:r>
      <w:r w:rsidR="005A75E9">
        <w:rPr>
          <w:rFonts w:hint="eastAsia"/>
          <w:szCs w:val="24"/>
        </w:rPr>
        <w:t>的转换，</w:t>
      </w:r>
      <w:r w:rsidR="005A75E9">
        <w:rPr>
          <w:rFonts w:hint="eastAsia"/>
          <w:szCs w:val="24"/>
        </w:rPr>
        <w:t>cache</w:t>
      </w:r>
      <w:r w:rsidR="005A75E9">
        <w:rPr>
          <w:rFonts w:hint="eastAsia"/>
          <w:szCs w:val="24"/>
        </w:rPr>
        <w:t>、</w:t>
      </w:r>
      <w:r w:rsidR="005A75E9">
        <w:rPr>
          <w:rFonts w:hint="eastAsia"/>
          <w:szCs w:val="24"/>
        </w:rPr>
        <w:t>TLB</w:t>
      </w:r>
      <w:r w:rsidR="005A75E9">
        <w:rPr>
          <w:rFonts w:hint="eastAsia"/>
          <w:szCs w:val="24"/>
        </w:rPr>
        <w:t>、页表等加速访问过程，</w:t>
      </w:r>
      <w:r w:rsidR="005A75E9">
        <w:rPr>
          <w:rFonts w:hint="eastAsia"/>
          <w:szCs w:val="24"/>
        </w:rPr>
        <w:t>I</w:t>
      </w:r>
      <w:r w:rsidR="005A75E9">
        <w:rPr>
          <w:szCs w:val="24"/>
        </w:rPr>
        <w:t>O</w:t>
      </w:r>
      <w:r w:rsidR="005A75E9">
        <w:rPr>
          <w:rFonts w:hint="eastAsia"/>
          <w:szCs w:val="24"/>
        </w:rPr>
        <w:t>管理与信号处理综合软硬件对信号等进行处理；</w:t>
      </w:r>
      <w:r w:rsidR="003543A6">
        <w:rPr>
          <w:rFonts w:hint="eastAsia"/>
          <w:szCs w:val="24"/>
        </w:rPr>
        <w:t>程序结束时，</w:t>
      </w:r>
      <w:r w:rsidR="003543A6">
        <w:rPr>
          <w:rFonts w:hint="eastAsia"/>
          <w:szCs w:val="24"/>
        </w:rPr>
        <w:t>shell</w:t>
      </w:r>
      <w:r w:rsidR="003543A6">
        <w:rPr>
          <w:rFonts w:hint="eastAsia"/>
          <w:szCs w:val="24"/>
        </w:rPr>
        <w:t>回收</w:t>
      </w:r>
      <w:r w:rsidR="003543A6">
        <w:rPr>
          <w:rFonts w:hint="eastAsia"/>
          <w:szCs w:val="24"/>
        </w:rPr>
        <w:t>hello</w:t>
      </w:r>
      <w:r w:rsidR="003543A6">
        <w:rPr>
          <w:rFonts w:hint="eastAsia"/>
          <w:szCs w:val="24"/>
        </w:rPr>
        <w:t>进程，内核将其</w:t>
      </w:r>
      <w:r w:rsidR="00746F48">
        <w:rPr>
          <w:rFonts w:hint="eastAsia"/>
          <w:szCs w:val="24"/>
        </w:rPr>
        <w:t>所有痕迹</w:t>
      </w:r>
      <w:r w:rsidR="003543A6">
        <w:rPr>
          <w:rFonts w:hint="eastAsia"/>
          <w:szCs w:val="24"/>
        </w:rPr>
        <w:t>从系统中清除</w:t>
      </w:r>
      <w:r w:rsidR="008F3796">
        <w:rPr>
          <w:rFonts w:hint="eastAsia"/>
          <w:szCs w:val="24"/>
        </w:rPr>
        <w:t>。</w:t>
      </w:r>
    </w:p>
    <w:p w:rsidR="000B6263" w:rsidRDefault="000B6263">
      <w:pPr>
        <w:pStyle w:val="2"/>
        <w:rPr>
          <w:rFonts w:hint="eastAsia"/>
        </w:rPr>
      </w:pPr>
      <w:bookmarkStart w:id="18" w:name="_Toc225579643"/>
      <w:bookmarkStart w:id="19" w:name="_Toc250450167"/>
      <w:bookmarkStart w:id="20" w:name="_Toc532238398"/>
      <w:r>
        <w:rPr>
          <w:rFonts w:hint="eastAsia"/>
        </w:rPr>
        <w:t xml:space="preserve">1.2 </w:t>
      </w:r>
      <w:bookmarkEnd w:id="18"/>
      <w:bookmarkEnd w:id="19"/>
      <w:r>
        <w:rPr>
          <w:rFonts w:hint="eastAsia"/>
        </w:rPr>
        <w:t>环境与工具</w:t>
      </w:r>
      <w:bookmarkEnd w:id="20"/>
    </w:p>
    <w:p w:rsidR="006D3927" w:rsidRDefault="006D3927">
      <w:pPr>
        <w:pStyle w:val="aa"/>
        <w:adjustRightInd w:val="0"/>
        <w:snapToGrid w:val="0"/>
        <w:ind w:firstLine="480"/>
        <w:rPr>
          <w:szCs w:val="24"/>
        </w:rPr>
      </w:pPr>
      <w:r>
        <w:rPr>
          <w:rFonts w:hint="eastAsia"/>
          <w:szCs w:val="24"/>
        </w:rPr>
        <w:t>硬件工具：</w:t>
      </w:r>
      <w:r w:rsidR="00E806C4">
        <w:rPr>
          <w:rFonts w:hint="eastAsia"/>
          <w:szCs w:val="24"/>
        </w:rPr>
        <w:t>X</w:t>
      </w:r>
      <w:r w:rsidR="00E806C4">
        <w:rPr>
          <w:szCs w:val="24"/>
        </w:rPr>
        <w:t>64</w:t>
      </w:r>
      <w:r w:rsidR="00F01C2B">
        <w:rPr>
          <w:szCs w:val="24"/>
        </w:rPr>
        <w:t xml:space="preserve"> </w:t>
      </w:r>
      <w:r w:rsidR="00F01C2B">
        <w:rPr>
          <w:rFonts w:hint="eastAsia"/>
          <w:szCs w:val="24"/>
        </w:rPr>
        <w:t>A</w:t>
      </w:r>
      <w:r w:rsidR="00F01C2B">
        <w:rPr>
          <w:szCs w:val="24"/>
        </w:rPr>
        <w:t>MD A10</w:t>
      </w:r>
      <w:r w:rsidR="00494256">
        <w:rPr>
          <w:szCs w:val="24"/>
        </w:rPr>
        <w:t xml:space="preserve"> </w:t>
      </w:r>
      <w:r w:rsidR="00E806C4">
        <w:rPr>
          <w:szCs w:val="24"/>
        </w:rPr>
        <w:t>CPU</w:t>
      </w:r>
      <w:r w:rsidR="00E806C4">
        <w:rPr>
          <w:rFonts w:hint="eastAsia"/>
          <w:szCs w:val="24"/>
        </w:rPr>
        <w:t>，</w:t>
      </w:r>
      <w:r w:rsidR="00E806C4">
        <w:rPr>
          <w:rFonts w:hint="eastAsia"/>
          <w:szCs w:val="24"/>
        </w:rPr>
        <w:t>8</w:t>
      </w:r>
      <w:r w:rsidR="00E806C4">
        <w:rPr>
          <w:szCs w:val="24"/>
        </w:rPr>
        <w:t>GRAM</w:t>
      </w:r>
      <w:r w:rsidR="00E806C4">
        <w:rPr>
          <w:rFonts w:hint="eastAsia"/>
          <w:szCs w:val="24"/>
        </w:rPr>
        <w:t>，</w:t>
      </w:r>
      <w:r w:rsidR="00E806C4">
        <w:rPr>
          <w:rFonts w:hint="eastAsia"/>
          <w:szCs w:val="24"/>
        </w:rPr>
        <w:t>512</w:t>
      </w:r>
      <w:r w:rsidR="00E806C4">
        <w:rPr>
          <w:szCs w:val="24"/>
        </w:rPr>
        <w:t>GHD</w:t>
      </w:r>
      <w:r w:rsidR="00D45DAF">
        <w:rPr>
          <w:szCs w:val="24"/>
        </w:rPr>
        <w:t xml:space="preserve"> DISK</w:t>
      </w:r>
    </w:p>
    <w:p w:rsidR="006D3927" w:rsidRPr="004F1CB2" w:rsidRDefault="006D3927" w:rsidP="004F1CB2">
      <w:pPr>
        <w:pStyle w:val="aa"/>
        <w:adjustRightInd w:val="0"/>
        <w:snapToGrid w:val="0"/>
        <w:ind w:firstLine="480"/>
        <w:rPr>
          <w:szCs w:val="24"/>
        </w:rPr>
      </w:pPr>
      <w:r>
        <w:rPr>
          <w:rFonts w:hint="eastAsia"/>
          <w:szCs w:val="24"/>
        </w:rPr>
        <w:t>软件工具：</w:t>
      </w:r>
      <w:r w:rsidR="004F1CB2">
        <w:rPr>
          <w:rFonts w:hint="eastAsia"/>
          <w:szCs w:val="24"/>
        </w:rPr>
        <w:t>Windows10</w:t>
      </w:r>
      <w:r w:rsidR="004F1CB2">
        <w:rPr>
          <w:szCs w:val="24"/>
        </w:rPr>
        <w:t xml:space="preserve"> 64</w:t>
      </w:r>
      <w:r w:rsidR="004F1CB2">
        <w:rPr>
          <w:rFonts w:hint="eastAsia"/>
          <w:szCs w:val="24"/>
        </w:rPr>
        <w:t>位，</w:t>
      </w:r>
      <w:r w:rsidR="004F1CB2">
        <w:rPr>
          <w:rFonts w:hint="eastAsia"/>
          <w:szCs w:val="24"/>
        </w:rPr>
        <w:t>Vmware</w:t>
      </w:r>
      <w:r w:rsidR="004F1CB2">
        <w:rPr>
          <w:szCs w:val="24"/>
        </w:rPr>
        <w:t xml:space="preserve"> </w:t>
      </w:r>
      <w:r w:rsidR="004F1CB2" w:rsidRPr="004F1CB2">
        <w:rPr>
          <w:szCs w:val="24"/>
        </w:rPr>
        <w:t>14.1.3</w:t>
      </w:r>
      <w:r w:rsidR="004F1CB2">
        <w:rPr>
          <w:rFonts w:hint="eastAsia"/>
          <w:szCs w:val="24"/>
        </w:rPr>
        <w:t>，</w:t>
      </w:r>
      <w:r w:rsidR="004F1CB2">
        <w:rPr>
          <w:rFonts w:hint="eastAsia"/>
          <w:szCs w:val="24"/>
        </w:rPr>
        <w:t>Ubuntu</w:t>
      </w:r>
      <w:r w:rsidR="004F1CB2" w:rsidRPr="004F1CB2">
        <w:rPr>
          <w:szCs w:val="24"/>
        </w:rPr>
        <w:t>18.04.1 LTS</w:t>
      </w:r>
    </w:p>
    <w:p w:rsidR="006D3927" w:rsidRDefault="006D3927">
      <w:pPr>
        <w:pStyle w:val="aa"/>
        <w:adjustRightInd w:val="0"/>
        <w:snapToGrid w:val="0"/>
        <w:ind w:firstLine="480"/>
        <w:rPr>
          <w:rFonts w:hint="eastAsia"/>
          <w:szCs w:val="24"/>
        </w:rPr>
      </w:pPr>
      <w:r>
        <w:rPr>
          <w:rFonts w:hint="eastAsia"/>
          <w:szCs w:val="24"/>
        </w:rPr>
        <w:t>开发者与调试工具：</w:t>
      </w:r>
      <w:r w:rsidR="00D76B11">
        <w:rPr>
          <w:rFonts w:hint="eastAsia"/>
          <w:szCs w:val="24"/>
        </w:rPr>
        <w:t>gcc</w:t>
      </w:r>
      <w:r w:rsidR="00D76B11">
        <w:rPr>
          <w:rFonts w:hint="eastAsia"/>
          <w:szCs w:val="24"/>
        </w:rPr>
        <w:t>，</w:t>
      </w:r>
      <w:r w:rsidR="00D76B11">
        <w:rPr>
          <w:rFonts w:hint="eastAsia"/>
          <w:szCs w:val="24"/>
        </w:rPr>
        <w:t>gdb</w:t>
      </w:r>
      <w:r w:rsidR="00D76B11">
        <w:rPr>
          <w:rFonts w:hint="eastAsia"/>
          <w:szCs w:val="24"/>
        </w:rPr>
        <w:t>，</w:t>
      </w:r>
      <w:r w:rsidR="00D76B11">
        <w:rPr>
          <w:rFonts w:hint="eastAsia"/>
          <w:szCs w:val="24"/>
        </w:rPr>
        <w:t>edb</w:t>
      </w:r>
      <w:r w:rsidR="00D76B11">
        <w:rPr>
          <w:rFonts w:hint="eastAsia"/>
          <w:szCs w:val="24"/>
        </w:rPr>
        <w:t>，</w:t>
      </w:r>
      <w:r w:rsidR="00D76B11">
        <w:rPr>
          <w:rFonts w:hint="eastAsia"/>
          <w:szCs w:val="24"/>
        </w:rPr>
        <w:t>Winhex</w:t>
      </w:r>
      <w:r w:rsidR="00D76B11">
        <w:rPr>
          <w:rFonts w:hint="eastAsia"/>
          <w:szCs w:val="24"/>
        </w:rPr>
        <w:t>，</w:t>
      </w:r>
      <w:r w:rsidR="00D76B11">
        <w:rPr>
          <w:rFonts w:hint="eastAsia"/>
          <w:szCs w:val="24"/>
        </w:rPr>
        <w:t>vim</w:t>
      </w:r>
      <w:r w:rsidR="00D76B11">
        <w:rPr>
          <w:rFonts w:hint="eastAsia"/>
          <w:szCs w:val="24"/>
        </w:rPr>
        <w:t>，</w:t>
      </w:r>
      <w:r w:rsidR="00D76B11">
        <w:rPr>
          <w:rFonts w:hint="eastAsia"/>
          <w:szCs w:val="24"/>
        </w:rPr>
        <w:t>ld</w:t>
      </w:r>
      <w:r w:rsidR="00D76B11">
        <w:rPr>
          <w:rFonts w:hint="eastAsia"/>
          <w:szCs w:val="24"/>
        </w:rPr>
        <w:t>，</w:t>
      </w:r>
      <w:r w:rsidR="00D76B11">
        <w:rPr>
          <w:rFonts w:hint="eastAsia"/>
          <w:szCs w:val="24"/>
        </w:rPr>
        <w:t>readelf</w:t>
      </w:r>
      <w:r w:rsidR="004541DC">
        <w:rPr>
          <w:rFonts w:hint="eastAsia"/>
          <w:szCs w:val="24"/>
        </w:rPr>
        <w:t>，</w:t>
      </w:r>
      <w:r w:rsidR="004541DC">
        <w:rPr>
          <w:szCs w:val="24"/>
        </w:rPr>
        <w:t>objdump</w:t>
      </w:r>
      <w:r w:rsidR="004541DC">
        <w:rPr>
          <w:rFonts w:hint="eastAsia"/>
          <w:szCs w:val="24"/>
        </w:rPr>
        <w:t>，</w:t>
      </w:r>
      <w:r w:rsidR="00440C3A">
        <w:rPr>
          <w:rFonts w:hint="eastAsia"/>
          <w:szCs w:val="24"/>
        </w:rPr>
        <w:t>ldd</w:t>
      </w:r>
      <w:r w:rsidR="00440C3A">
        <w:rPr>
          <w:rFonts w:hint="eastAsia"/>
          <w:szCs w:val="24"/>
        </w:rPr>
        <w:t>等</w:t>
      </w:r>
    </w:p>
    <w:p w:rsidR="000B6263" w:rsidRPr="00973062" w:rsidRDefault="000B6263" w:rsidP="00973062">
      <w:pPr>
        <w:pStyle w:val="2"/>
      </w:pPr>
      <w:bookmarkStart w:id="21" w:name="_Toc532238399"/>
      <w:r>
        <w:rPr>
          <w:rFonts w:hint="eastAsia"/>
        </w:rPr>
        <w:t>1.3 中间结果</w:t>
      </w:r>
      <w:bookmarkEnd w:id="21"/>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907"/>
        <w:gridCol w:w="2907"/>
      </w:tblGrid>
      <w:tr w:rsidR="004B0A7F" w:rsidTr="000B6263">
        <w:trPr>
          <w:jc w:val="center"/>
        </w:trPr>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中间结果文件</w:t>
            </w:r>
          </w:p>
        </w:tc>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文件作用</w:t>
            </w:r>
          </w:p>
        </w:tc>
        <w:tc>
          <w:tcPr>
            <w:tcW w:w="2907" w:type="dxa"/>
            <w:shd w:val="clear" w:color="auto" w:fill="auto"/>
            <w:vAlign w:val="center"/>
          </w:tcPr>
          <w:p w:rsidR="004B0A7F" w:rsidRPr="000B6263" w:rsidRDefault="0076386E" w:rsidP="000B6263">
            <w:pPr>
              <w:pStyle w:val="aa"/>
              <w:adjustRightInd w:val="0"/>
              <w:snapToGrid w:val="0"/>
              <w:ind w:firstLineChars="0" w:firstLine="0"/>
              <w:jc w:val="center"/>
              <w:rPr>
                <w:rFonts w:hint="eastAsia"/>
                <w:szCs w:val="24"/>
              </w:rPr>
            </w:pPr>
            <w:r w:rsidRPr="000B6263">
              <w:rPr>
                <w:rFonts w:hint="eastAsia"/>
                <w:szCs w:val="24"/>
              </w:rPr>
              <w:t>使用时期</w:t>
            </w:r>
          </w:p>
        </w:tc>
      </w:tr>
      <w:tr w:rsidR="004B0A7F" w:rsidTr="000B6263">
        <w:trPr>
          <w:jc w:val="center"/>
        </w:trPr>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hello</w:t>
            </w:r>
            <w:r w:rsidRPr="000B6263">
              <w:rPr>
                <w:szCs w:val="24"/>
              </w:rPr>
              <w:t>.i</w:t>
            </w:r>
          </w:p>
        </w:tc>
        <w:tc>
          <w:tcPr>
            <w:tcW w:w="2907" w:type="dxa"/>
            <w:shd w:val="clear" w:color="auto" w:fill="auto"/>
            <w:vAlign w:val="center"/>
          </w:tcPr>
          <w:p w:rsidR="004B0A7F" w:rsidRPr="000B6263" w:rsidRDefault="0076386E" w:rsidP="000B6263">
            <w:pPr>
              <w:pStyle w:val="aa"/>
              <w:adjustRightInd w:val="0"/>
              <w:snapToGrid w:val="0"/>
              <w:ind w:firstLineChars="0" w:firstLine="0"/>
              <w:jc w:val="center"/>
              <w:rPr>
                <w:szCs w:val="24"/>
              </w:rPr>
            </w:pPr>
            <w:r w:rsidRPr="000B6263">
              <w:rPr>
                <w:rFonts w:hint="eastAsia"/>
                <w:szCs w:val="24"/>
              </w:rPr>
              <w:t>预处理得到的文件</w:t>
            </w:r>
          </w:p>
          <w:p w:rsidR="006B1719" w:rsidRPr="000B6263" w:rsidRDefault="006B1719" w:rsidP="000B6263">
            <w:pPr>
              <w:pStyle w:val="aa"/>
              <w:adjustRightInd w:val="0"/>
              <w:snapToGrid w:val="0"/>
              <w:ind w:firstLineChars="0" w:firstLine="0"/>
              <w:jc w:val="center"/>
              <w:rPr>
                <w:rFonts w:hint="eastAsia"/>
                <w:szCs w:val="24"/>
              </w:rPr>
            </w:pPr>
            <w:r w:rsidRPr="000B6263">
              <w:rPr>
                <w:rFonts w:hint="eastAsia"/>
                <w:szCs w:val="24"/>
              </w:rPr>
              <w:t>A</w:t>
            </w:r>
            <w:r w:rsidRPr="000B6263">
              <w:rPr>
                <w:szCs w:val="24"/>
              </w:rPr>
              <w:t>SCII</w:t>
            </w:r>
            <w:r w:rsidRPr="000B6263">
              <w:rPr>
                <w:rFonts w:hint="eastAsia"/>
                <w:szCs w:val="24"/>
              </w:rPr>
              <w:t>码的中间文件</w:t>
            </w:r>
          </w:p>
        </w:tc>
        <w:tc>
          <w:tcPr>
            <w:tcW w:w="2907" w:type="dxa"/>
            <w:shd w:val="clear" w:color="auto" w:fill="auto"/>
            <w:vAlign w:val="center"/>
          </w:tcPr>
          <w:p w:rsidR="004B0A7F" w:rsidRPr="000B6263" w:rsidRDefault="007D5970" w:rsidP="000B6263">
            <w:pPr>
              <w:pStyle w:val="aa"/>
              <w:adjustRightInd w:val="0"/>
              <w:snapToGrid w:val="0"/>
              <w:ind w:firstLineChars="0" w:firstLine="0"/>
              <w:jc w:val="center"/>
              <w:rPr>
                <w:rFonts w:hint="eastAsia"/>
                <w:szCs w:val="24"/>
              </w:rPr>
            </w:pPr>
            <w:r w:rsidRPr="000B6263">
              <w:rPr>
                <w:rFonts w:hint="eastAsia"/>
                <w:szCs w:val="24"/>
              </w:rPr>
              <w:t>第二章</w:t>
            </w:r>
            <w:r w:rsidRPr="000B6263">
              <w:rPr>
                <w:rFonts w:hint="eastAsia"/>
                <w:szCs w:val="24"/>
              </w:rPr>
              <w:t>-</w:t>
            </w:r>
            <w:r w:rsidRPr="000B6263">
              <w:rPr>
                <w:rFonts w:hint="eastAsia"/>
                <w:szCs w:val="24"/>
              </w:rPr>
              <w:t>预处理</w:t>
            </w:r>
          </w:p>
        </w:tc>
      </w:tr>
      <w:tr w:rsidR="004B0A7F" w:rsidTr="000B6263">
        <w:trPr>
          <w:jc w:val="center"/>
        </w:trPr>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h</w:t>
            </w:r>
            <w:r w:rsidRPr="000B6263">
              <w:rPr>
                <w:szCs w:val="24"/>
              </w:rPr>
              <w:t>ello.s</w:t>
            </w:r>
          </w:p>
        </w:tc>
        <w:tc>
          <w:tcPr>
            <w:tcW w:w="2907" w:type="dxa"/>
            <w:shd w:val="clear" w:color="auto" w:fill="auto"/>
            <w:vAlign w:val="center"/>
          </w:tcPr>
          <w:p w:rsidR="004B0A7F" w:rsidRPr="000B6263" w:rsidRDefault="006B1719" w:rsidP="000B6263">
            <w:pPr>
              <w:pStyle w:val="aa"/>
              <w:adjustRightInd w:val="0"/>
              <w:snapToGrid w:val="0"/>
              <w:ind w:firstLineChars="0" w:firstLine="0"/>
              <w:jc w:val="center"/>
              <w:rPr>
                <w:rFonts w:hint="eastAsia"/>
                <w:szCs w:val="24"/>
              </w:rPr>
            </w:pPr>
            <w:r w:rsidRPr="000B6263">
              <w:rPr>
                <w:rFonts w:hint="eastAsia"/>
                <w:szCs w:val="24"/>
              </w:rPr>
              <w:t>ASCII</w:t>
            </w:r>
            <w:r w:rsidRPr="000B6263">
              <w:rPr>
                <w:rFonts w:hint="eastAsia"/>
                <w:szCs w:val="24"/>
              </w:rPr>
              <w:t>汇编语言文件</w:t>
            </w:r>
          </w:p>
        </w:tc>
        <w:tc>
          <w:tcPr>
            <w:tcW w:w="2907" w:type="dxa"/>
            <w:shd w:val="clear" w:color="auto" w:fill="auto"/>
            <w:vAlign w:val="center"/>
          </w:tcPr>
          <w:p w:rsidR="004B0A7F" w:rsidRPr="000B6263" w:rsidRDefault="00810362" w:rsidP="000B6263">
            <w:pPr>
              <w:pStyle w:val="aa"/>
              <w:adjustRightInd w:val="0"/>
              <w:snapToGrid w:val="0"/>
              <w:ind w:firstLineChars="0" w:firstLine="0"/>
              <w:jc w:val="center"/>
              <w:rPr>
                <w:rFonts w:hint="eastAsia"/>
                <w:szCs w:val="24"/>
              </w:rPr>
            </w:pPr>
            <w:r>
              <w:rPr>
                <w:rFonts w:hint="eastAsia"/>
                <w:szCs w:val="24"/>
              </w:rPr>
              <w:t>第三章</w:t>
            </w:r>
            <w:r>
              <w:rPr>
                <w:rFonts w:hint="eastAsia"/>
                <w:szCs w:val="24"/>
              </w:rPr>
              <w:t>-</w:t>
            </w:r>
            <w:r>
              <w:rPr>
                <w:rFonts w:hint="eastAsia"/>
                <w:szCs w:val="24"/>
              </w:rPr>
              <w:t>编译</w:t>
            </w:r>
          </w:p>
        </w:tc>
      </w:tr>
      <w:tr w:rsidR="004B0A7F" w:rsidTr="000B6263">
        <w:trPr>
          <w:jc w:val="center"/>
        </w:trPr>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h</w:t>
            </w:r>
            <w:r w:rsidRPr="000B6263">
              <w:rPr>
                <w:szCs w:val="24"/>
              </w:rPr>
              <w:t>ello.o</w:t>
            </w:r>
          </w:p>
        </w:tc>
        <w:tc>
          <w:tcPr>
            <w:tcW w:w="2907" w:type="dxa"/>
            <w:shd w:val="clear" w:color="auto" w:fill="auto"/>
            <w:vAlign w:val="center"/>
          </w:tcPr>
          <w:p w:rsidR="004B0A7F" w:rsidRPr="000B6263" w:rsidRDefault="005E4B5E" w:rsidP="000B6263">
            <w:pPr>
              <w:pStyle w:val="aa"/>
              <w:adjustRightInd w:val="0"/>
              <w:snapToGrid w:val="0"/>
              <w:ind w:firstLineChars="0" w:firstLine="0"/>
              <w:jc w:val="center"/>
              <w:rPr>
                <w:rFonts w:hint="eastAsia"/>
                <w:szCs w:val="24"/>
              </w:rPr>
            </w:pPr>
            <w:r w:rsidRPr="000B6263">
              <w:rPr>
                <w:rFonts w:hint="eastAsia"/>
                <w:szCs w:val="24"/>
              </w:rPr>
              <w:t>as</w:t>
            </w:r>
            <w:r w:rsidRPr="000B6263">
              <w:rPr>
                <w:rFonts w:hint="eastAsia"/>
                <w:szCs w:val="24"/>
              </w:rPr>
              <w:t>得到</w:t>
            </w:r>
            <w:r w:rsidR="00007097" w:rsidRPr="000B6263">
              <w:rPr>
                <w:rFonts w:hint="eastAsia"/>
                <w:szCs w:val="24"/>
              </w:rPr>
              <w:t>可重定位目标文件</w:t>
            </w:r>
          </w:p>
        </w:tc>
        <w:tc>
          <w:tcPr>
            <w:tcW w:w="2907" w:type="dxa"/>
            <w:shd w:val="clear" w:color="auto" w:fill="auto"/>
            <w:vAlign w:val="center"/>
          </w:tcPr>
          <w:p w:rsidR="004B0A7F" w:rsidRPr="000B6263" w:rsidRDefault="00810362" w:rsidP="000B6263">
            <w:pPr>
              <w:pStyle w:val="aa"/>
              <w:adjustRightInd w:val="0"/>
              <w:snapToGrid w:val="0"/>
              <w:ind w:firstLineChars="0" w:firstLine="0"/>
              <w:jc w:val="center"/>
              <w:rPr>
                <w:rFonts w:hint="eastAsia"/>
                <w:szCs w:val="24"/>
              </w:rPr>
            </w:pPr>
            <w:r>
              <w:rPr>
                <w:rFonts w:hint="eastAsia"/>
                <w:szCs w:val="24"/>
              </w:rPr>
              <w:t>第四章</w:t>
            </w:r>
            <w:r>
              <w:rPr>
                <w:rFonts w:hint="eastAsia"/>
                <w:szCs w:val="24"/>
              </w:rPr>
              <w:t>-</w:t>
            </w:r>
            <w:r>
              <w:rPr>
                <w:rFonts w:hint="eastAsia"/>
                <w:szCs w:val="24"/>
              </w:rPr>
              <w:t>汇编</w:t>
            </w:r>
          </w:p>
        </w:tc>
      </w:tr>
      <w:tr w:rsidR="00E25760" w:rsidTr="000B6263">
        <w:trPr>
          <w:jc w:val="center"/>
        </w:trPr>
        <w:tc>
          <w:tcPr>
            <w:tcW w:w="2907" w:type="dxa"/>
            <w:shd w:val="clear" w:color="auto" w:fill="auto"/>
            <w:vAlign w:val="center"/>
          </w:tcPr>
          <w:p w:rsidR="00E25760" w:rsidRPr="000B6263" w:rsidRDefault="00E25760" w:rsidP="000B6263">
            <w:pPr>
              <w:pStyle w:val="aa"/>
              <w:adjustRightInd w:val="0"/>
              <w:snapToGrid w:val="0"/>
              <w:ind w:firstLineChars="0" w:firstLine="0"/>
              <w:jc w:val="center"/>
              <w:rPr>
                <w:rFonts w:hint="eastAsia"/>
                <w:szCs w:val="24"/>
              </w:rPr>
            </w:pPr>
            <w:r>
              <w:rPr>
                <w:rFonts w:hint="eastAsia"/>
                <w:szCs w:val="24"/>
              </w:rPr>
              <w:t>hello</w:t>
            </w:r>
            <w:r>
              <w:rPr>
                <w:szCs w:val="24"/>
              </w:rPr>
              <w:t>.asm</w:t>
            </w:r>
          </w:p>
        </w:tc>
        <w:tc>
          <w:tcPr>
            <w:tcW w:w="2907" w:type="dxa"/>
            <w:shd w:val="clear" w:color="auto" w:fill="auto"/>
            <w:vAlign w:val="center"/>
          </w:tcPr>
          <w:p w:rsidR="00E25760" w:rsidRPr="000B6263" w:rsidRDefault="00E25760" w:rsidP="000B6263">
            <w:pPr>
              <w:pStyle w:val="aa"/>
              <w:adjustRightInd w:val="0"/>
              <w:snapToGrid w:val="0"/>
              <w:ind w:firstLineChars="0" w:firstLine="0"/>
              <w:jc w:val="center"/>
              <w:rPr>
                <w:rFonts w:hint="eastAsia"/>
                <w:szCs w:val="24"/>
              </w:rPr>
            </w:pPr>
            <w:r>
              <w:rPr>
                <w:rFonts w:hint="eastAsia"/>
                <w:szCs w:val="24"/>
              </w:rPr>
              <w:t>反汇编得到的文本文件</w:t>
            </w:r>
          </w:p>
        </w:tc>
        <w:tc>
          <w:tcPr>
            <w:tcW w:w="2907" w:type="dxa"/>
            <w:shd w:val="clear" w:color="auto" w:fill="auto"/>
            <w:vAlign w:val="center"/>
          </w:tcPr>
          <w:p w:rsidR="00E25760" w:rsidRPr="00E25760" w:rsidRDefault="00E25760" w:rsidP="000B6263">
            <w:pPr>
              <w:pStyle w:val="aa"/>
              <w:adjustRightInd w:val="0"/>
              <w:snapToGrid w:val="0"/>
              <w:ind w:firstLineChars="0" w:firstLine="0"/>
              <w:jc w:val="center"/>
              <w:rPr>
                <w:rFonts w:hint="eastAsia"/>
                <w:szCs w:val="24"/>
              </w:rPr>
            </w:pPr>
            <w:r>
              <w:rPr>
                <w:rFonts w:hint="eastAsia"/>
                <w:szCs w:val="24"/>
              </w:rPr>
              <w:t>第四章</w:t>
            </w:r>
            <w:r>
              <w:rPr>
                <w:rFonts w:hint="eastAsia"/>
                <w:szCs w:val="24"/>
              </w:rPr>
              <w:t>-</w:t>
            </w:r>
            <w:r>
              <w:rPr>
                <w:rFonts w:hint="eastAsia"/>
                <w:szCs w:val="24"/>
              </w:rPr>
              <w:t>汇编</w:t>
            </w:r>
          </w:p>
        </w:tc>
      </w:tr>
      <w:tr w:rsidR="002F2EDF" w:rsidTr="000B6263">
        <w:trPr>
          <w:jc w:val="center"/>
        </w:trPr>
        <w:tc>
          <w:tcPr>
            <w:tcW w:w="2907" w:type="dxa"/>
            <w:shd w:val="clear" w:color="auto" w:fill="auto"/>
            <w:vAlign w:val="center"/>
          </w:tcPr>
          <w:p w:rsidR="002F2EDF" w:rsidRDefault="002F2EDF" w:rsidP="000B6263">
            <w:pPr>
              <w:pStyle w:val="aa"/>
              <w:adjustRightInd w:val="0"/>
              <w:snapToGrid w:val="0"/>
              <w:ind w:firstLineChars="0" w:firstLine="0"/>
              <w:jc w:val="center"/>
              <w:rPr>
                <w:rFonts w:hint="eastAsia"/>
                <w:szCs w:val="24"/>
              </w:rPr>
            </w:pPr>
            <w:r>
              <w:rPr>
                <w:rFonts w:hint="eastAsia"/>
                <w:szCs w:val="24"/>
              </w:rPr>
              <w:lastRenderedPageBreak/>
              <w:t>hello</w:t>
            </w:r>
            <w:r>
              <w:rPr>
                <w:szCs w:val="24"/>
              </w:rPr>
              <w:t>.elf</w:t>
            </w:r>
          </w:p>
        </w:tc>
        <w:tc>
          <w:tcPr>
            <w:tcW w:w="2907" w:type="dxa"/>
            <w:shd w:val="clear" w:color="auto" w:fill="auto"/>
            <w:vAlign w:val="center"/>
          </w:tcPr>
          <w:p w:rsidR="002F2EDF" w:rsidRDefault="002F2EDF" w:rsidP="000B6263">
            <w:pPr>
              <w:pStyle w:val="aa"/>
              <w:adjustRightInd w:val="0"/>
              <w:snapToGrid w:val="0"/>
              <w:ind w:firstLineChars="0" w:firstLine="0"/>
              <w:jc w:val="center"/>
              <w:rPr>
                <w:rFonts w:hint="eastAsia"/>
                <w:szCs w:val="24"/>
              </w:rPr>
            </w:pPr>
            <w:r>
              <w:rPr>
                <w:rFonts w:hint="eastAsia"/>
                <w:szCs w:val="24"/>
              </w:rPr>
              <w:t>hello</w:t>
            </w:r>
            <w:r>
              <w:rPr>
                <w:szCs w:val="24"/>
              </w:rPr>
              <w:t>.o</w:t>
            </w:r>
            <w:r>
              <w:rPr>
                <w:rFonts w:hint="eastAsia"/>
                <w:szCs w:val="24"/>
              </w:rPr>
              <w:t>的</w:t>
            </w:r>
            <w:r>
              <w:rPr>
                <w:rFonts w:hint="eastAsia"/>
                <w:szCs w:val="24"/>
              </w:rPr>
              <w:t>elf</w:t>
            </w:r>
            <w:r>
              <w:rPr>
                <w:rFonts w:hint="eastAsia"/>
                <w:szCs w:val="24"/>
              </w:rPr>
              <w:t>文件</w:t>
            </w:r>
          </w:p>
        </w:tc>
        <w:tc>
          <w:tcPr>
            <w:tcW w:w="2907" w:type="dxa"/>
            <w:shd w:val="clear" w:color="auto" w:fill="auto"/>
            <w:vAlign w:val="center"/>
          </w:tcPr>
          <w:p w:rsidR="002F2EDF" w:rsidRDefault="002F2EDF" w:rsidP="000B6263">
            <w:pPr>
              <w:pStyle w:val="aa"/>
              <w:adjustRightInd w:val="0"/>
              <w:snapToGrid w:val="0"/>
              <w:ind w:firstLineChars="0" w:firstLine="0"/>
              <w:jc w:val="center"/>
              <w:rPr>
                <w:rFonts w:hint="eastAsia"/>
                <w:szCs w:val="24"/>
              </w:rPr>
            </w:pPr>
            <w:r>
              <w:rPr>
                <w:rFonts w:hint="eastAsia"/>
                <w:szCs w:val="24"/>
              </w:rPr>
              <w:t>第四章</w:t>
            </w:r>
            <w:r>
              <w:rPr>
                <w:rFonts w:hint="eastAsia"/>
                <w:szCs w:val="24"/>
              </w:rPr>
              <w:t>-</w:t>
            </w:r>
            <w:r>
              <w:rPr>
                <w:rFonts w:hint="eastAsia"/>
                <w:szCs w:val="24"/>
              </w:rPr>
              <w:t>汇编</w:t>
            </w:r>
          </w:p>
        </w:tc>
      </w:tr>
      <w:tr w:rsidR="004B0A7F" w:rsidTr="000B6263">
        <w:trPr>
          <w:jc w:val="center"/>
        </w:trPr>
        <w:tc>
          <w:tcPr>
            <w:tcW w:w="2907" w:type="dxa"/>
            <w:shd w:val="clear" w:color="auto" w:fill="auto"/>
            <w:vAlign w:val="center"/>
          </w:tcPr>
          <w:p w:rsidR="004B0A7F" w:rsidRPr="000B6263" w:rsidRDefault="004B0A7F" w:rsidP="000B6263">
            <w:pPr>
              <w:pStyle w:val="aa"/>
              <w:adjustRightInd w:val="0"/>
              <w:snapToGrid w:val="0"/>
              <w:ind w:firstLineChars="0" w:firstLine="0"/>
              <w:jc w:val="center"/>
              <w:rPr>
                <w:rFonts w:hint="eastAsia"/>
                <w:szCs w:val="24"/>
              </w:rPr>
            </w:pPr>
            <w:r w:rsidRPr="000B6263">
              <w:rPr>
                <w:rFonts w:hint="eastAsia"/>
                <w:szCs w:val="24"/>
              </w:rPr>
              <w:t>h</w:t>
            </w:r>
            <w:r w:rsidRPr="000B6263">
              <w:rPr>
                <w:szCs w:val="24"/>
              </w:rPr>
              <w:t>ello</w:t>
            </w:r>
          </w:p>
        </w:tc>
        <w:tc>
          <w:tcPr>
            <w:tcW w:w="2907" w:type="dxa"/>
            <w:shd w:val="clear" w:color="auto" w:fill="auto"/>
            <w:vAlign w:val="center"/>
          </w:tcPr>
          <w:p w:rsidR="004B0A7F" w:rsidRPr="000B6263" w:rsidRDefault="005E4B5E" w:rsidP="000B6263">
            <w:pPr>
              <w:pStyle w:val="aa"/>
              <w:adjustRightInd w:val="0"/>
              <w:snapToGrid w:val="0"/>
              <w:ind w:firstLineChars="0" w:firstLine="0"/>
              <w:jc w:val="center"/>
              <w:rPr>
                <w:rFonts w:hint="eastAsia"/>
                <w:szCs w:val="24"/>
              </w:rPr>
            </w:pPr>
            <w:r w:rsidRPr="000B6263">
              <w:rPr>
                <w:rFonts w:hint="eastAsia"/>
                <w:szCs w:val="24"/>
              </w:rPr>
              <w:t>ld</w:t>
            </w:r>
            <w:r w:rsidRPr="000B6263">
              <w:rPr>
                <w:rFonts w:hint="eastAsia"/>
                <w:szCs w:val="24"/>
              </w:rPr>
              <w:t>得到可执行目标文件</w:t>
            </w:r>
          </w:p>
        </w:tc>
        <w:tc>
          <w:tcPr>
            <w:tcW w:w="2907" w:type="dxa"/>
            <w:shd w:val="clear" w:color="auto" w:fill="auto"/>
            <w:vAlign w:val="center"/>
          </w:tcPr>
          <w:p w:rsidR="004B0A7F" w:rsidRPr="000B6263" w:rsidRDefault="00810362" w:rsidP="000B6263">
            <w:pPr>
              <w:pStyle w:val="aa"/>
              <w:adjustRightInd w:val="0"/>
              <w:snapToGrid w:val="0"/>
              <w:ind w:firstLineChars="0" w:firstLine="0"/>
              <w:jc w:val="center"/>
              <w:rPr>
                <w:rFonts w:hint="eastAsia"/>
                <w:szCs w:val="24"/>
              </w:rPr>
            </w:pPr>
            <w:r>
              <w:rPr>
                <w:rFonts w:hint="eastAsia"/>
                <w:szCs w:val="24"/>
              </w:rPr>
              <w:t>第五章</w:t>
            </w:r>
            <w:r>
              <w:rPr>
                <w:rFonts w:hint="eastAsia"/>
                <w:szCs w:val="24"/>
              </w:rPr>
              <w:t>-</w:t>
            </w:r>
            <w:r>
              <w:rPr>
                <w:rFonts w:hint="eastAsia"/>
                <w:szCs w:val="24"/>
              </w:rPr>
              <w:t>链接</w:t>
            </w:r>
          </w:p>
        </w:tc>
      </w:tr>
      <w:tr w:rsidR="00EB0664" w:rsidTr="000B6263">
        <w:trPr>
          <w:jc w:val="center"/>
        </w:trPr>
        <w:tc>
          <w:tcPr>
            <w:tcW w:w="2907" w:type="dxa"/>
            <w:shd w:val="clear" w:color="auto" w:fill="auto"/>
            <w:vAlign w:val="center"/>
          </w:tcPr>
          <w:p w:rsidR="00EB0664" w:rsidRPr="000B6263" w:rsidRDefault="00EB0664" w:rsidP="000B6263">
            <w:pPr>
              <w:pStyle w:val="aa"/>
              <w:adjustRightInd w:val="0"/>
              <w:snapToGrid w:val="0"/>
              <w:ind w:firstLineChars="0" w:firstLine="0"/>
              <w:jc w:val="center"/>
              <w:rPr>
                <w:rFonts w:hint="eastAsia"/>
                <w:szCs w:val="24"/>
              </w:rPr>
            </w:pPr>
            <w:r>
              <w:rPr>
                <w:rFonts w:hint="eastAsia"/>
                <w:szCs w:val="24"/>
              </w:rPr>
              <w:t>hello</w:t>
            </w:r>
            <w:r>
              <w:rPr>
                <w:szCs w:val="24"/>
              </w:rPr>
              <w:t>_elf</w:t>
            </w:r>
          </w:p>
        </w:tc>
        <w:tc>
          <w:tcPr>
            <w:tcW w:w="2907" w:type="dxa"/>
            <w:shd w:val="clear" w:color="auto" w:fill="auto"/>
            <w:vAlign w:val="center"/>
          </w:tcPr>
          <w:p w:rsidR="00EB0664" w:rsidRPr="000B6263" w:rsidRDefault="00EB0664" w:rsidP="000B6263">
            <w:pPr>
              <w:pStyle w:val="aa"/>
              <w:adjustRightInd w:val="0"/>
              <w:snapToGrid w:val="0"/>
              <w:ind w:firstLineChars="0" w:firstLine="0"/>
              <w:jc w:val="center"/>
              <w:rPr>
                <w:rFonts w:hint="eastAsia"/>
                <w:szCs w:val="24"/>
              </w:rPr>
            </w:pPr>
            <w:r>
              <w:rPr>
                <w:rFonts w:hint="eastAsia"/>
                <w:szCs w:val="24"/>
              </w:rPr>
              <w:t>hello</w:t>
            </w:r>
            <w:r>
              <w:rPr>
                <w:rFonts w:hint="eastAsia"/>
                <w:szCs w:val="24"/>
              </w:rPr>
              <w:t>的</w:t>
            </w:r>
            <w:r>
              <w:rPr>
                <w:rFonts w:hint="eastAsia"/>
                <w:szCs w:val="24"/>
              </w:rPr>
              <w:t>elf</w:t>
            </w:r>
            <w:r>
              <w:rPr>
                <w:rFonts w:hint="eastAsia"/>
                <w:szCs w:val="24"/>
              </w:rPr>
              <w:t>文件</w:t>
            </w:r>
          </w:p>
        </w:tc>
        <w:tc>
          <w:tcPr>
            <w:tcW w:w="2907" w:type="dxa"/>
            <w:shd w:val="clear" w:color="auto" w:fill="auto"/>
            <w:vAlign w:val="center"/>
          </w:tcPr>
          <w:p w:rsidR="00EB0664" w:rsidRDefault="00932F11" w:rsidP="000B6263">
            <w:pPr>
              <w:pStyle w:val="aa"/>
              <w:adjustRightInd w:val="0"/>
              <w:snapToGrid w:val="0"/>
              <w:ind w:firstLineChars="0" w:firstLine="0"/>
              <w:jc w:val="center"/>
              <w:rPr>
                <w:rFonts w:hint="eastAsia"/>
                <w:szCs w:val="24"/>
              </w:rPr>
            </w:pPr>
            <w:r>
              <w:rPr>
                <w:rFonts w:hint="eastAsia"/>
                <w:szCs w:val="24"/>
              </w:rPr>
              <w:t>第五章</w:t>
            </w:r>
            <w:r>
              <w:rPr>
                <w:rFonts w:hint="eastAsia"/>
                <w:szCs w:val="24"/>
              </w:rPr>
              <w:t>-</w:t>
            </w:r>
            <w:r>
              <w:rPr>
                <w:rFonts w:hint="eastAsia"/>
                <w:szCs w:val="24"/>
              </w:rPr>
              <w:t>链接</w:t>
            </w:r>
          </w:p>
        </w:tc>
      </w:tr>
      <w:tr w:rsidR="001F0F8E" w:rsidTr="000B6263">
        <w:trPr>
          <w:jc w:val="center"/>
        </w:trPr>
        <w:tc>
          <w:tcPr>
            <w:tcW w:w="2907" w:type="dxa"/>
            <w:shd w:val="clear" w:color="auto" w:fill="auto"/>
            <w:vAlign w:val="center"/>
          </w:tcPr>
          <w:p w:rsidR="001F0F8E" w:rsidRDefault="001F0F8E" w:rsidP="000B6263">
            <w:pPr>
              <w:pStyle w:val="aa"/>
              <w:adjustRightInd w:val="0"/>
              <w:snapToGrid w:val="0"/>
              <w:ind w:firstLineChars="0" w:firstLine="0"/>
              <w:jc w:val="center"/>
              <w:rPr>
                <w:rFonts w:hint="eastAsia"/>
                <w:szCs w:val="24"/>
              </w:rPr>
            </w:pPr>
            <w:r>
              <w:rPr>
                <w:rFonts w:hint="eastAsia"/>
                <w:szCs w:val="24"/>
              </w:rPr>
              <w:t>hello</w:t>
            </w:r>
            <w:r>
              <w:rPr>
                <w:szCs w:val="24"/>
              </w:rPr>
              <w:t>_asm</w:t>
            </w:r>
          </w:p>
        </w:tc>
        <w:tc>
          <w:tcPr>
            <w:tcW w:w="2907" w:type="dxa"/>
            <w:shd w:val="clear" w:color="auto" w:fill="auto"/>
            <w:vAlign w:val="center"/>
          </w:tcPr>
          <w:p w:rsidR="001F0F8E" w:rsidRDefault="00FB10B6" w:rsidP="000B6263">
            <w:pPr>
              <w:pStyle w:val="aa"/>
              <w:adjustRightInd w:val="0"/>
              <w:snapToGrid w:val="0"/>
              <w:ind w:firstLineChars="0" w:firstLine="0"/>
              <w:jc w:val="center"/>
              <w:rPr>
                <w:rFonts w:hint="eastAsia"/>
                <w:szCs w:val="24"/>
              </w:rPr>
            </w:pPr>
            <w:r>
              <w:rPr>
                <w:rFonts w:hint="eastAsia"/>
                <w:szCs w:val="24"/>
              </w:rPr>
              <w:t>h</w:t>
            </w:r>
            <w:r>
              <w:rPr>
                <w:szCs w:val="24"/>
              </w:rPr>
              <w:t>ello</w:t>
            </w:r>
            <w:r>
              <w:rPr>
                <w:rFonts w:hint="eastAsia"/>
                <w:szCs w:val="24"/>
              </w:rPr>
              <w:t>的反汇编文件</w:t>
            </w:r>
          </w:p>
        </w:tc>
        <w:tc>
          <w:tcPr>
            <w:tcW w:w="2907" w:type="dxa"/>
            <w:shd w:val="clear" w:color="auto" w:fill="auto"/>
            <w:vAlign w:val="center"/>
          </w:tcPr>
          <w:p w:rsidR="001F0F8E" w:rsidRDefault="00FB10B6" w:rsidP="000B6263">
            <w:pPr>
              <w:pStyle w:val="aa"/>
              <w:adjustRightInd w:val="0"/>
              <w:snapToGrid w:val="0"/>
              <w:ind w:firstLineChars="0" w:firstLine="0"/>
              <w:jc w:val="center"/>
              <w:rPr>
                <w:rFonts w:hint="eastAsia"/>
                <w:szCs w:val="24"/>
              </w:rPr>
            </w:pPr>
            <w:r>
              <w:rPr>
                <w:rFonts w:hint="eastAsia"/>
                <w:szCs w:val="24"/>
              </w:rPr>
              <w:t>第五章</w:t>
            </w:r>
            <w:r>
              <w:rPr>
                <w:rFonts w:hint="eastAsia"/>
                <w:szCs w:val="24"/>
              </w:rPr>
              <w:t>-</w:t>
            </w:r>
            <w:r>
              <w:rPr>
                <w:rFonts w:hint="eastAsia"/>
                <w:szCs w:val="24"/>
              </w:rPr>
              <w:t>链接</w:t>
            </w:r>
          </w:p>
        </w:tc>
      </w:tr>
    </w:tbl>
    <w:p w:rsidR="009C342C" w:rsidRDefault="009C342C">
      <w:pPr>
        <w:pStyle w:val="aa"/>
        <w:adjustRightInd w:val="0"/>
        <w:snapToGrid w:val="0"/>
        <w:ind w:firstLine="480"/>
        <w:rPr>
          <w:rFonts w:hint="eastAsia"/>
          <w:szCs w:val="24"/>
        </w:rPr>
      </w:pPr>
    </w:p>
    <w:p w:rsidR="000B6263" w:rsidRDefault="000B6263">
      <w:pPr>
        <w:pStyle w:val="2"/>
        <w:rPr>
          <w:rFonts w:hint="eastAsia"/>
        </w:rPr>
      </w:pPr>
      <w:bookmarkStart w:id="22" w:name="_Toc532238400"/>
      <w:r>
        <w:rPr>
          <w:rFonts w:hint="eastAsia"/>
        </w:rPr>
        <w:t>1.4 本章小结</w:t>
      </w:r>
      <w:bookmarkEnd w:id="22"/>
    </w:p>
    <w:p w:rsidR="000B6263" w:rsidRDefault="00ED1E46">
      <w:pPr>
        <w:rPr>
          <w:rFonts w:hint="eastAsia"/>
        </w:rPr>
      </w:pPr>
      <w:r>
        <w:rPr>
          <w:rFonts w:hint="eastAsia"/>
        </w:rPr>
        <w:t>本章首先简要介绍了</w:t>
      </w:r>
      <w:r>
        <w:rPr>
          <w:rFonts w:hint="eastAsia"/>
        </w:rPr>
        <w:t>hello</w:t>
      </w:r>
      <w:r>
        <w:t>.c</w:t>
      </w:r>
      <w:r>
        <w:rPr>
          <w:rFonts w:hint="eastAsia"/>
        </w:rPr>
        <w:t>的</w:t>
      </w:r>
      <w:r>
        <w:rPr>
          <w:rFonts w:hint="eastAsia"/>
        </w:rPr>
        <w:t>P</w:t>
      </w:r>
      <w:r>
        <w:t>2P</w:t>
      </w:r>
      <w:r>
        <w:rPr>
          <w:rFonts w:hint="eastAsia"/>
        </w:rPr>
        <w:t>与</w:t>
      </w:r>
      <w:r>
        <w:rPr>
          <w:rFonts w:hint="eastAsia"/>
        </w:rPr>
        <w:t>O</w:t>
      </w:r>
      <w:r>
        <w:t>2O</w:t>
      </w:r>
      <w:r>
        <w:rPr>
          <w:rFonts w:hint="eastAsia"/>
        </w:rPr>
        <w:t>，然后</w:t>
      </w:r>
      <w:r w:rsidR="008F26B0">
        <w:rPr>
          <w:rFonts w:hint="eastAsia"/>
        </w:rPr>
        <w:t>对整篇论文写作过程中对</w:t>
      </w:r>
      <w:r w:rsidR="00172AC2">
        <w:rPr>
          <w:rFonts w:hint="eastAsia"/>
        </w:rPr>
        <w:t>hello</w:t>
      </w:r>
      <w:r w:rsidR="00172AC2">
        <w:rPr>
          <w:rFonts w:hint="eastAsia"/>
        </w:rPr>
        <w:t>文件操作的所有需要的</w:t>
      </w:r>
      <w:r w:rsidR="007124DE">
        <w:rPr>
          <w:rFonts w:hint="eastAsia"/>
        </w:rPr>
        <w:t>环境与工具</w:t>
      </w:r>
      <w:r w:rsidR="000C6F15">
        <w:rPr>
          <w:rFonts w:hint="eastAsia"/>
        </w:rPr>
        <w:t>进行了大致的列举，最后对实验过程中用到的所有中间文件</w:t>
      </w:r>
      <w:r w:rsidR="00D2117F">
        <w:rPr>
          <w:rFonts w:hint="eastAsia"/>
        </w:rPr>
        <w:t>及其作用和使用时期</w:t>
      </w:r>
      <w:r w:rsidR="000C6F15">
        <w:rPr>
          <w:rFonts w:hint="eastAsia"/>
        </w:rPr>
        <w:t>以一个表格的形式进行了</w:t>
      </w:r>
      <w:r w:rsidR="00D2117F">
        <w:rPr>
          <w:rFonts w:hint="eastAsia"/>
        </w:rPr>
        <w:t>大致的</w:t>
      </w:r>
      <w:r w:rsidR="000C6F15">
        <w:rPr>
          <w:rFonts w:hint="eastAsia"/>
        </w:rPr>
        <w:t>展现</w:t>
      </w:r>
      <w:r w:rsidR="00D2117F">
        <w:rPr>
          <w:rFonts w:hint="eastAsia"/>
        </w:rPr>
        <w:t>。</w:t>
      </w:r>
    </w:p>
    <w:p w:rsidR="000B6263" w:rsidRPr="00172AC2" w:rsidRDefault="000B6263">
      <w:pPr>
        <w:rPr>
          <w:rFonts w:hint="eastAsia"/>
        </w:rPr>
      </w:pPr>
    </w:p>
    <w:p w:rsidR="000B6263" w:rsidRDefault="000B6263">
      <w:pPr>
        <w:adjustRightInd w:val="0"/>
        <w:jc w:val="center"/>
        <w:rPr>
          <w:rFonts w:hint="eastAsia"/>
        </w:rPr>
      </w:pPr>
    </w:p>
    <w:p w:rsidR="000B6263" w:rsidRDefault="000B6263">
      <w:pPr>
        <w:pStyle w:val="1"/>
        <w:rPr>
          <w:rFonts w:hint="eastAsia"/>
          <w:lang w:eastAsia="zh-CN"/>
        </w:rPr>
      </w:pPr>
      <w:bookmarkStart w:id="23" w:name="_Toc225579646"/>
      <w:bookmarkStart w:id="24" w:name="_Toc250450171"/>
      <w:r>
        <w:rPr>
          <w:rFonts w:hint="eastAsia"/>
        </w:rPr>
        <w:br w:type="page"/>
      </w:r>
      <w:bookmarkStart w:id="25" w:name="_Toc532238401"/>
      <w:r>
        <w:rPr>
          <w:rFonts w:hint="eastAsia"/>
        </w:rPr>
        <w:lastRenderedPageBreak/>
        <w:t xml:space="preserve">第2章 </w:t>
      </w:r>
      <w:bookmarkEnd w:id="23"/>
      <w:bookmarkEnd w:id="24"/>
      <w:r>
        <w:rPr>
          <w:rFonts w:hint="eastAsia"/>
          <w:lang w:val="en-US" w:eastAsia="zh-CN"/>
        </w:rPr>
        <w:t>预处理</w:t>
      </w:r>
      <w:bookmarkEnd w:id="25"/>
    </w:p>
    <w:p w:rsidR="000B6263" w:rsidRDefault="000B6263">
      <w:pPr>
        <w:pStyle w:val="2"/>
        <w:rPr>
          <w:rFonts w:hint="eastAsia"/>
        </w:rPr>
      </w:pPr>
      <w:bookmarkStart w:id="26" w:name="_Toc225579647"/>
      <w:bookmarkStart w:id="27" w:name="_Toc250450172"/>
      <w:bookmarkStart w:id="28" w:name="_Toc532238402"/>
      <w:r>
        <w:rPr>
          <w:rFonts w:hint="eastAsia"/>
        </w:rPr>
        <w:t>2.1</w:t>
      </w:r>
      <w:bookmarkEnd w:id="26"/>
      <w:bookmarkEnd w:id="27"/>
      <w:r>
        <w:t xml:space="preserve"> </w:t>
      </w:r>
      <w:r>
        <w:rPr>
          <w:rFonts w:hint="eastAsia"/>
        </w:rPr>
        <w:t>预处理的概念与作用</w:t>
      </w:r>
      <w:bookmarkEnd w:id="28"/>
    </w:p>
    <w:p w:rsidR="000B6263" w:rsidRPr="00A96711" w:rsidRDefault="00966807">
      <w:pPr>
        <w:pStyle w:val="aa"/>
        <w:adjustRightInd w:val="0"/>
        <w:snapToGrid w:val="0"/>
        <w:ind w:firstLine="482"/>
        <w:rPr>
          <w:b/>
          <w:rPrChange w:id="29" w:author="3287215331@qq.com" w:date="2018-12-31T18:04:00Z">
            <w:rPr/>
          </w:rPrChange>
        </w:rPr>
      </w:pPr>
      <w:r w:rsidRPr="00A96711">
        <w:rPr>
          <w:rFonts w:hint="eastAsia"/>
          <w:b/>
          <w:rPrChange w:id="30" w:author="3287215331@qq.com" w:date="2018-12-31T18:04:00Z">
            <w:rPr>
              <w:rFonts w:hint="eastAsia"/>
            </w:rPr>
          </w:rPrChange>
        </w:rPr>
        <w:t>预处理的概念</w:t>
      </w:r>
    </w:p>
    <w:p w:rsidR="005852A7" w:rsidRDefault="00966807">
      <w:pPr>
        <w:pStyle w:val="aa"/>
        <w:adjustRightInd w:val="0"/>
        <w:snapToGrid w:val="0"/>
        <w:ind w:firstLine="480"/>
      </w:pPr>
      <w:r w:rsidRPr="00966807">
        <w:rPr>
          <w:rFonts w:hint="eastAsia"/>
        </w:rPr>
        <w:t>预处理</w:t>
      </w:r>
      <w:r w:rsidR="00335D67">
        <w:rPr>
          <w:rFonts w:hint="eastAsia"/>
        </w:rPr>
        <w:t>是</w:t>
      </w:r>
      <w:r w:rsidR="00335D67" w:rsidRPr="00335D67">
        <w:rPr>
          <w:rFonts w:hint="eastAsia"/>
        </w:rPr>
        <w:t>在编译之前进行的处理</w:t>
      </w:r>
      <w:r w:rsidR="00335D67">
        <w:rPr>
          <w:rFonts w:hint="eastAsia"/>
        </w:rPr>
        <w:t>，一般</w:t>
      </w:r>
      <w:r w:rsidRPr="00966807">
        <w:rPr>
          <w:rFonts w:hint="eastAsia"/>
        </w:rPr>
        <w:t>指在程序源代码被翻译为目标代码的过程中，生成二进制代码之前的过程</w:t>
      </w:r>
      <w:r>
        <w:rPr>
          <w:rFonts w:hint="eastAsia"/>
        </w:rPr>
        <w:t>，</w:t>
      </w:r>
      <w:r w:rsidRPr="00966807">
        <w:rPr>
          <w:rFonts w:hint="eastAsia"/>
        </w:rPr>
        <w:t>预处理中会展开以</w:t>
      </w:r>
      <w:r w:rsidRPr="00966807">
        <w:rPr>
          <w:rFonts w:hint="eastAsia"/>
        </w:rPr>
        <w:t>#</w:t>
      </w:r>
      <w:r w:rsidRPr="00966807">
        <w:rPr>
          <w:rFonts w:hint="eastAsia"/>
        </w:rPr>
        <w:t>起始的行，试图解释为预处理指令</w:t>
      </w:r>
      <w:r w:rsidRPr="00966807">
        <w:rPr>
          <w:rFonts w:hint="eastAsia"/>
        </w:rPr>
        <w:t>(preprocessing directive)</w:t>
      </w:r>
      <w:r w:rsidR="003E2DA4">
        <w:rPr>
          <w:rFonts w:hint="eastAsia"/>
        </w:rPr>
        <w:t>。</w:t>
      </w:r>
    </w:p>
    <w:p w:rsidR="002B1566" w:rsidRDefault="004C6679" w:rsidP="00A10181">
      <w:pPr>
        <w:pStyle w:val="aa"/>
        <w:adjustRightInd w:val="0"/>
        <w:snapToGrid w:val="0"/>
        <w:ind w:firstLine="480"/>
        <w:rPr>
          <w:rFonts w:hint="eastAsia"/>
        </w:rPr>
      </w:pPr>
      <w:r w:rsidRPr="004C6679">
        <w:rPr>
          <w:rFonts w:hint="eastAsia"/>
        </w:rPr>
        <w:t>预处理过程扫描源代码，对其进行初步的转换，产生新的源代码提供给编译器</w:t>
      </w:r>
      <w:r w:rsidR="00BA329F">
        <w:rPr>
          <w:rFonts w:hint="eastAsia"/>
        </w:rPr>
        <w:t>。</w:t>
      </w:r>
      <w:r w:rsidR="002B1566" w:rsidRPr="002B1566">
        <w:rPr>
          <w:rFonts w:hint="eastAsia"/>
        </w:rPr>
        <w:t>预处理过程读入源代码，检查包含预处理指令的语句和宏定义，并对源代码进行响应的转换。预处理过程还会删除程序中的注释和多余的空白字符</w:t>
      </w:r>
      <w:r w:rsidR="002B1566">
        <w:rPr>
          <w:rFonts w:hint="eastAsia"/>
        </w:rPr>
        <w:t>。</w:t>
      </w:r>
    </w:p>
    <w:p w:rsidR="00FE13D6" w:rsidRDefault="00BA329F">
      <w:pPr>
        <w:pStyle w:val="aa"/>
        <w:adjustRightInd w:val="0"/>
        <w:snapToGrid w:val="0"/>
        <w:ind w:firstLine="482"/>
      </w:pPr>
      <w:r w:rsidRPr="00A96711">
        <w:rPr>
          <w:rFonts w:hint="eastAsia"/>
          <w:b/>
          <w:rPrChange w:id="31" w:author="3287215331@qq.com" w:date="2018-12-31T18:04:00Z">
            <w:rPr>
              <w:rFonts w:hint="eastAsia"/>
            </w:rPr>
          </w:rPrChange>
        </w:rPr>
        <w:t>预处理的作用</w:t>
      </w:r>
      <w:r w:rsidR="00851657">
        <w:rPr>
          <w:rFonts w:hint="eastAsia"/>
        </w:rPr>
        <w:t>：扩展源代码，</w:t>
      </w:r>
      <w:r w:rsidR="00AE7D5F" w:rsidRPr="00AE7D5F">
        <w:rPr>
          <w:rFonts w:hint="eastAsia"/>
        </w:rPr>
        <w:t>插人所有用</w:t>
      </w:r>
      <w:r w:rsidR="00AE7D5F" w:rsidRPr="00AE7D5F">
        <w:rPr>
          <w:rFonts w:hint="eastAsia"/>
        </w:rPr>
        <w:t>#include</w:t>
      </w:r>
      <w:r w:rsidR="00AE7D5F" w:rsidRPr="00AE7D5F">
        <w:rPr>
          <w:rFonts w:hint="eastAsia"/>
        </w:rPr>
        <w:t>命令指定的文件</w:t>
      </w:r>
      <w:r w:rsidR="00245644">
        <w:rPr>
          <w:rFonts w:hint="eastAsia"/>
        </w:rPr>
        <w:t>。</w:t>
      </w:r>
      <w:r w:rsidR="00AE7D5F" w:rsidRPr="00AE7D5F">
        <w:rPr>
          <w:rFonts w:hint="eastAsia"/>
        </w:rPr>
        <w:t>并扩展所有用</w:t>
      </w:r>
      <w:r w:rsidR="00AE7D5F" w:rsidRPr="00AE7D5F">
        <w:rPr>
          <w:rFonts w:hint="eastAsia"/>
        </w:rPr>
        <w:t>#define</w:t>
      </w:r>
      <w:r w:rsidR="00AE7D5F" w:rsidRPr="00AE7D5F">
        <w:rPr>
          <w:rFonts w:hint="eastAsia"/>
        </w:rPr>
        <w:t>声明指定的宏</w:t>
      </w:r>
      <w:r w:rsidR="00245644">
        <w:rPr>
          <w:rFonts w:hint="eastAsia"/>
        </w:rPr>
        <w:t>。</w:t>
      </w:r>
    </w:p>
    <w:p w:rsidR="00BA329F" w:rsidRDefault="00FE13D6">
      <w:pPr>
        <w:pStyle w:val="aa"/>
        <w:adjustRightInd w:val="0"/>
        <w:snapToGrid w:val="0"/>
        <w:ind w:firstLine="480"/>
      </w:pPr>
      <w:r>
        <w:rPr>
          <w:rFonts w:hint="eastAsia"/>
        </w:rPr>
        <w:t>作用</w:t>
      </w:r>
      <w:r w:rsidR="00BA329F">
        <w:rPr>
          <w:rFonts w:hint="eastAsia"/>
        </w:rPr>
        <w:t>主要</w:t>
      </w:r>
      <w:r w:rsidR="00DC09E8">
        <w:rPr>
          <w:rFonts w:hint="eastAsia"/>
        </w:rPr>
        <w:t>与</w:t>
      </w:r>
      <w:r w:rsidR="00BA329F">
        <w:rPr>
          <w:rFonts w:hint="eastAsia"/>
        </w:rPr>
        <w:t>三部分</w:t>
      </w:r>
      <w:r w:rsidR="00DC09E8">
        <w:rPr>
          <w:rFonts w:hint="eastAsia"/>
        </w:rPr>
        <w:t>有关</w:t>
      </w:r>
      <w:r w:rsidR="00BA329F">
        <w:rPr>
          <w:rFonts w:hint="eastAsia"/>
        </w:rPr>
        <w:t>：宏定义，文件包含，条件编译</w:t>
      </w:r>
    </w:p>
    <w:p w:rsidR="00BA329F" w:rsidRDefault="00DC09E8" w:rsidP="00926F17">
      <w:pPr>
        <w:pStyle w:val="aa"/>
        <w:numPr>
          <w:ilvl w:val="0"/>
          <w:numId w:val="1"/>
        </w:numPr>
        <w:adjustRightInd w:val="0"/>
        <w:snapToGrid w:val="0"/>
        <w:ind w:firstLineChars="0"/>
      </w:pPr>
      <w:r>
        <w:rPr>
          <w:rFonts w:hint="eastAsia"/>
        </w:rPr>
        <w:t>宏定义相关。</w:t>
      </w:r>
      <w:r w:rsidR="00926F17">
        <w:rPr>
          <w:rFonts w:hint="eastAsia"/>
        </w:rPr>
        <w:t>预处理程序中的</w:t>
      </w:r>
      <w:r w:rsidR="00926F17">
        <w:rPr>
          <w:rFonts w:hint="eastAsia"/>
        </w:rPr>
        <w:t>#define</w:t>
      </w:r>
      <w:r w:rsidR="00926F17">
        <w:t xml:space="preserve"> </w:t>
      </w:r>
      <w:r w:rsidR="00926F17">
        <w:rPr>
          <w:rFonts w:hint="eastAsia"/>
        </w:rPr>
        <w:t>标识符文本</w:t>
      </w:r>
      <w:r w:rsidR="006B6737">
        <w:rPr>
          <w:rFonts w:hint="eastAsia"/>
        </w:rPr>
        <w:t>，</w:t>
      </w:r>
      <w:r w:rsidR="00B94FD1">
        <w:rPr>
          <w:rFonts w:hint="eastAsia"/>
        </w:rPr>
        <w:t>预处理</w:t>
      </w:r>
      <w:r w:rsidR="0068604C">
        <w:rPr>
          <w:rFonts w:hint="eastAsia"/>
        </w:rPr>
        <w:t>工作也叫做宏展开：</w:t>
      </w:r>
      <w:r w:rsidR="00926F17">
        <w:rPr>
          <w:rFonts w:hint="eastAsia"/>
        </w:rPr>
        <w:t>将宏名替换为文本（这个文本可以是字符串、可以是代码等）</w:t>
      </w:r>
      <w:r w:rsidR="00A91B68">
        <w:rPr>
          <w:rFonts w:hint="eastAsia"/>
        </w:rPr>
        <w:t>。</w:t>
      </w:r>
    </w:p>
    <w:p w:rsidR="00CC393B" w:rsidRDefault="00CC393B" w:rsidP="006B6737">
      <w:pPr>
        <w:pStyle w:val="aa"/>
        <w:numPr>
          <w:ilvl w:val="0"/>
          <w:numId w:val="1"/>
        </w:numPr>
        <w:adjustRightInd w:val="0"/>
        <w:snapToGrid w:val="0"/>
        <w:ind w:firstLineChars="0"/>
      </w:pPr>
      <w:r>
        <w:rPr>
          <w:rFonts w:hint="eastAsia"/>
        </w:rPr>
        <w:t>文件包含相关。</w:t>
      </w:r>
      <w:r w:rsidR="006B6737">
        <w:rPr>
          <w:rFonts w:hint="eastAsia"/>
        </w:rPr>
        <w:t>预处理程序中的</w:t>
      </w:r>
      <w:r w:rsidR="006B6737">
        <w:rPr>
          <w:rFonts w:hint="eastAsia"/>
        </w:rPr>
        <w:t>#include</w:t>
      </w:r>
      <w:r w:rsidR="00D32AE6">
        <w:rPr>
          <w:rFonts w:hint="eastAsia"/>
        </w:rPr>
        <w:t>，</w:t>
      </w:r>
      <w:r w:rsidR="006B6737" w:rsidRPr="006B6737">
        <w:rPr>
          <w:rFonts w:hint="eastAsia"/>
        </w:rPr>
        <w:t>将头文件的内容插入到该命令所在的位置，从而把头文件和当前源文件连接成一个源文件，这与复制粘贴的效果相同</w:t>
      </w:r>
      <w:r w:rsidR="006B6737">
        <w:rPr>
          <w:rFonts w:hint="eastAsia"/>
        </w:rPr>
        <w:t>。</w:t>
      </w:r>
    </w:p>
    <w:p w:rsidR="00CC393B" w:rsidRDefault="00CC393B" w:rsidP="00CC393B">
      <w:pPr>
        <w:pStyle w:val="aa"/>
        <w:numPr>
          <w:ilvl w:val="0"/>
          <w:numId w:val="1"/>
        </w:numPr>
        <w:adjustRightInd w:val="0"/>
        <w:snapToGrid w:val="0"/>
        <w:ind w:firstLineChars="0"/>
        <w:rPr>
          <w:rFonts w:hint="eastAsia"/>
        </w:rPr>
      </w:pPr>
      <w:r>
        <w:rPr>
          <w:rFonts w:hint="eastAsia"/>
        </w:rPr>
        <w:t>条件编译相关。</w:t>
      </w:r>
      <w:r w:rsidR="000726D0">
        <w:rPr>
          <w:rFonts w:hint="eastAsia"/>
        </w:rPr>
        <w:t>根据</w:t>
      </w:r>
      <w:r w:rsidR="000726D0">
        <w:rPr>
          <w:rFonts w:hint="eastAsia"/>
        </w:rPr>
        <w:t>#if</w:t>
      </w:r>
      <w:r w:rsidR="00CD6CB9">
        <w:rPr>
          <w:rFonts w:hint="eastAsia"/>
        </w:rPr>
        <w:t>以及</w:t>
      </w:r>
      <w:r w:rsidR="00CD6CB9">
        <w:rPr>
          <w:rFonts w:hint="eastAsia"/>
        </w:rPr>
        <w:t>#endif</w:t>
      </w:r>
      <w:r w:rsidR="000726D0">
        <w:rPr>
          <w:rFonts w:hint="eastAsia"/>
        </w:rPr>
        <w:t>和</w:t>
      </w:r>
      <w:r w:rsidR="000726D0">
        <w:rPr>
          <w:rFonts w:hint="eastAsia"/>
        </w:rPr>
        <w:t>#ifdef</w:t>
      </w:r>
      <w:r w:rsidR="000726D0">
        <w:rPr>
          <w:rFonts w:hint="eastAsia"/>
        </w:rPr>
        <w:t>以及</w:t>
      </w:r>
      <w:r w:rsidR="000726D0">
        <w:rPr>
          <w:rFonts w:hint="eastAsia"/>
        </w:rPr>
        <w:t>#ifndef</w:t>
      </w:r>
      <w:r w:rsidR="006624E9">
        <w:rPr>
          <w:rFonts w:hint="eastAsia"/>
        </w:rPr>
        <w:t>来判断执行编译的条件。</w:t>
      </w:r>
    </w:p>
    <w:p w:rsidR="000B6263" w:rsidRDefault="000B6263">
      <w:pPr>
        <w:pStyle w:val="2"/>
        <w:rPr>
          <w:rFonts w:hint="eastAsia"/>
        </w:rPr>
      </w:pPr>
      <w:bookmarkStart w:id="32" w:name="_Toc532238403"/>
      <w:r>
        <w:rPr>
          <w:rFonts w:hint="eastAsia"/>
        </w:rPr>
        <w:t>2.2在Ubuntu下预处理的命令</w:t>
      </w:r>
      <w:bookmarkEnd w:id="32"/>
    </w:p>
    <w:p w:rsidR="000B6263" w:rsidRPr="00A96711" w:rsidRDefault="0020695D">
      <w:pPr>
        <w:pStyle w:val="aa"/>
        <w:adjustRightInd w:val="0"/>
        <w:snapToGrid w:val="0"/>
        <w:ind w:firstLine="482"/>
        <w:rPr>
          <w:rFonts w:hint="eastAsia"/>
          <w:b/>
          <w:rPrChange w:id="33" w:author="3287215331@qq.com" w:date="2018-12-31T18:05:00Z">
            <w:rPr>
              <w:rFonts w:hint="eastAsia"/>
            </w:rPr>
          </w:rPrChange>
        </w:rPr>
      </w:pPr>
      <w:r w:rsidRPr="00A96711">
        <w:rPr>
          <w:rFonts w:hint="eastAsia"/>
          <w:b/>
          <w:rPrChange w:id="34" w:author="3287215331@qq.com" w:date="2018-12-31T18:05:00Z">
            <w:rPr>
              <w:rFonts w:hint="eastAsia"/>
            </w:rPr>
          </w:rPrChange>
        </w:rPr>
        <w:t>预处理命令</w:t>
      </w:r>
      <w:r w:rsidR="00820F4C" w:rsidRPr="00A96711">
        <w:rPr>
          <w:rFonts w:hint="eastAsia"/>
          <w:b/>
          <w:rPrChange w:id="35" w:author="3287215331@qq.com" w:date="2018-12-31T18:05:00Z">
            <w:rPr>
              <w:rFonts w:hint="eastAsia"/>
            </w:rPr>
          </w:rPrChange>
        </w:rPr>
        <w:t>1</w:t>
      </w:r>
      <w:r w:rsidRPr="00A96711">
        <w:rPr>
          <w:rFonts w:hint="eastAsia"/>
          <w:b/>
          <w:rPrChange w:id="36" w:author="3287215331@qq.com" w:date="2018-12-31T18:05:00Z">
            <w:rPr>
              <w:rFonts w:hint="eastAsia"/>
            </w:rPr>
          </w:rPrChange>
        </w:rPr>
        <w:t>：</w:t>
      </w:r>
      <w:r w:rsidRPr="00A96711">
        <w:rPr>
          <w:rFonts w:hint="eastAsia"/>
          <w:b/>
          <w:rPrChange w:id="37" w:author="3287215331@qq.com" w:date="2018-12-31T18:05:00Z">
            <w:rPr>
              <w:rFonts w:hint="eastAsia"/>
            </w:rPr>
          </w:rPrChange>
        </w:rPr>
        <w:t>c</w:t>
      </w:r>
      <w:r w:rsidRPr="00A96711">
        <w:rPr>
          <w:b/>
          <w:rPrChange w:id="38" w:author="3287215331@qq.com" w:date="2018-12-31T18:05:00Z">
            <w:rPr/>
          </w:rPrChange>
        </w:rPr>
        <w:t xml:space="preserve">pp hello.c </w:t>
      </w:r>
      <w:r w:rsidR="00C31AC4" w:rsidRPr="00A96711">
        <w:rPr>
          <w:b/>
          <w:rPrChange w:id="39" w:author="3287215331@qq.com" w:date="2018-12-31T18:05:00Z">
            <w:rPr/>
          </w:rPrChange>
        </w:rPr>
        <w:t xml:space="preserve">&gt; </w:t>
      </w:r>
      <w:r w:rsidRPr="00A96711">
        <w:rPr>
          <w:b/>
          <w:rPrChange w:id="40" w:author="3287215331@qq.com" w:date="2018-12-31T18:05:00Z">
            <w:rPr/>
          </w:rPrChange>
        </w:rPr>
        <w:t>hello.i</w:t>
      </w:r>
    </w:p>
    <w:p w:rsidR="004A2267" w:rsidRDefault="00820F4C">
      <w:pPr>
        <w:pStyle w:val="aa"/>
        <w:adjustRightInd w:val="0"/>
        <w:snapToGrid w:val="0"/>
        <w:ind w:firstLine="482"/>
      </w:pPr>
      <w:r w:rsidRPr="00A96711">
        <w:rPr>
          <w:rFonts w:hint="eastAsia"/>
          <w:b/>
          <w:rPrChange w:id="41" w:author="3287215331@qq.com" w:date="2018-12-31T18:05:00Z">
            <w:rPr>
              <w:rFonts w:hint="eastAsia"/>
            </w:rPr>
          </w:rPrChange>
        </w:rPr>
        <w:t>预处理命令</w:t>
      </w:r>
      <w:r w:rsidRPr="00A96711">
        <w:rPr>
          <w:rFonts w:hint="eastAsia"/>
          <w:b/>
          <w:rPrChange w:id="42" w:author="3287215331@qq.com" w:date="2018-12-31T18:05:00Z">
            <w:rPr>
              <w:rFonts w:hint="eastAsia"/>
            </w:rPr>
          </w:rPrChange>
        </w:rPr>
        <w:t>2</w:t>
      </w:r>
      <w:r w:rsidRPr="00A96711">
        <w:rPr>
          <w:rFonts w:hint="eastAsia"/>
          <w:b/>
          <w:rPrChange w:id="43" w:author="3287215331@qq.com" w:date="2018-12-31T18:05:00Z">
            <w:rPr>
              <w:rFonts w:hint="eastAsia"/>
            </w:rPr>
          </w:rPrChange>
        </w:rPr>
        <w:t>：</w:t>
      </w:r>
      <w:r w:rsidRPr="00A96711">
        <w:rPr>
          <w:rFonts w:hint="eastAsia"/>
          <w:b/>
          <w:rPrChange w:id="44" w:author="3287215331@qq.com" w:date="2018-12-31T18:05:00Z">
            <w:rPr>
              <w:rFonts w:hint="eastAsia"/>
            </w:rPr>
          </w:rPrChange>
        </w:rPr>
        <w:t>g</w:t>
      </w:r>
      <w:r w:rsidRPr="00A96711">
        <w:rPr>
          <w:b/>
          <w:rPrChange w:id="45" w:author="3287215331@qq.com" w:date="2018-12-31T18:05:00Z">
            <w:rPr/>
          </w:rPrChange>
        </w:rPr>
        <w:t>cc -E hello.c -o hello.i</w:t>
      </w:r>
    </w:p>
    <w:p w:rsidR="004A2267" w:rsidRPr="004A2267" w:rsidRDefault="00A07C5E" w:rsidP="004A2267">
      <w:pPr>
        <w:jc w:val="center"/>
        <w:rPr>
          <w:rFonts w:ascii="宋体" w:hAnsi="宋体" w:cs="宋体"/>
          <w:kern w:val="0"/>
        </w:rPr>
      </w:pPr>
      <w:r>
        <w:rPr>
          <w:rFonts w:ascii="宋体" w:hAnsi="宋体" w:cs="宋体"/>
          <w:noProof/>
          <w:kern w:val="0"/>
        </w:rPr>
        <w:lastRenderedPageBreak/>
        <w:drawing>
          <wp:inline distT="0" distB="0" distL="0" distR="0">
            <wp:extent cx="5402580" cy="3037205"/>
            <wp:effectExtent l="0" t="0" r="0" b="0"/>
            <wp:docPr id="2" name="图片 2" descr="预处理c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预处理cp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0F05C9" w:rsidRDefault="004A2267" w:rsidP="004A2267">
      <w:pPr>
        <w:pStyle w:val="aa"/>
        <w:adjustRightInd w:val="0"/>
        <w:snapToGrid w:val="0"/>
        <w:ind w:firstLine="480"/>
        <w:jc w:val="center"/>
        <w:rPr>
          <w:rFonts w:hint="eastAsia"/>
        </w:rPr>
      </w:pPr>
      <w:r>
        <w:rPr>
          <w:rFonts w:hint="eastAsia"/>
        </w:rPr>
        <w:t>命令</w:t>
      </w:r>
      <w:r>
        <w:rPr>
          <w:rFonts w:hint="eastAsia"/>
        </w:rPr>
        <w:t>1</w:t>
      </w:r>
      <w:r>
        <w:rPr>
          <w:rFonts w:hint="eastAsia"/>
        </w:rPr>
        <w:t>：</w:t>
      </w:r>
      <w:r>
        <w:rPr>
          <w:rFonts w:hint="eastAsia"/>
        </w:rPr>
        <w:t>c</w:t>
      </w:r>
      <w:r>
        <w:t>pp hell.c &gt;hello.i</w:t>
      </w:r>
      <w:r>
        <w:rPr>
          <w:rFonts w:hint="eastAsia"/>
        </w:rPr>
        <w:t>输出预编译文本文件</w:t>
      </w:r>
      <w:r w:rsidR="00A07C5E">
        <w:rPr>
          <w:noProof/>
        </w:rPr>
        <w:drawing>
          <wp:inline distT="0" distB="0" distL="0" distR="0">
            <wp:extent cx="5402580" cy="3037205"/>
            <wp:effectExtent l="0" t="0" r="0" b="0"/>
            <wp:docPr id="3" name="图片 3" descr="预处理g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预处理g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4A2267" w:rsidRDefault="004A2267" w:rsidP="004A2267">
      <w:pPr>
        <w:pStyle w:val="aa"/>
        <w:adjustRightInd w:val="0"/>
        <w:snapToGrid w:val="0"/>
        <w:ind w:firstLine="480"/>
        <w:jc w:val="center"/>
        <w:rPr>
          <w:rFonts w:hint="eastAsia"/>
        </w:rPr>
      </w:pPr>
      <w:r>
        <w:rPr>
          <w:rFonts w:hint="eastAsia"/>
        </w:rPr>
        <w:t>命令</w:t>
      </w:r>
      <w:r>
        <w:rPr>
          <w:rFonts w:hint="eastAsia"/>
        </w:rPr>
        <w:t>2</w:t>
      </w:r>
      <w:r>
        <w:rPr>
          <w:rFonts w:hint="eastAsia"/>
        </w:rPr>
        <w:t>：</w:t>
      </w:r>
      <w:r>
        <w:rPr>
          <w:rFonts w:hint="eastAsia"/>
        </w:rPr>
        <w:t>g</w:t>
      </w:r>
      <w:r>
        <w:t>cc -E hello.c -o hello.i</w:t>
      </w:r>
      <w:r>
        <w:rPr>
          <w:rFonts w:hint="eastAsia"/>
        </w:rPr>
        <w:t>输出预编译文本文件</w:t>
      </w:r>
    </w:p>
    <w:p w:rsidR="000B6263" w:rsidRDefault="000B6263">
      <w:pPr>
        <w:pStyle w:val="2"/>
        <w:rPr>
          <w:rFonts w:hint="eastAsia"/>
        </w:rPr>
      </w:pPr>
      <w:bookmarkStart w:id="46" w:name="_Toc532238404"/>
      <w:r>
        <w:rPr>
          <w:rFonts w:hint="eastAsia"/>
        </w:rPr>
        <w:t>2.3 Hello的预处理结果解析</w:t>
      </w:r>
      <w:bookmarkEnd w:id="46"/>
    </w:p>
    <w:p w:rsidR="000B6263" w:rsidRDefault="007D5970">
      <w:pPr>
        <w:pStyle w:val="aa"/>
        <w:adjustRightInd w:val="0"/>
        <w:snapToGrid w:val="0"/>
        <w:ind w:firstLine="480"/>
      </w:pPr>
      <w:r>
        <w:rPr>
          <w:rFonts w:hint="eastAsia"/>
        </w:rPr>
        <w:t>首先</w:t>
      </w:r>
      <w:r w:rsidR="003C7928">
        <w:rPr>
          <w:rFonts w:hint="eastAsia"/>
        </w:rPr>
        <w:t>附上</w:t>
      </w:r>
      <w:r w:rsidR="003C7928">
        <w:rPr>
          <w:rFonts w:hint="eastAsia"/>
        </w:rPr>
        <w:t>hell</w:t>
      </w:r>
      <w:r w:rsidR="003C7928">
        <w:t>o.i</w:t>
      </w:r>
      <w:r w:rsidR="003C7928">
        <w:rPr>
          <w:rFonts w:hint="eastAsia"/>
        </w:rPr>
        <w:t>文本文件的部分截图，如下。</w:t>
      </w:r>
    </w:p>
    <w:p w:rsidR="003C7928" w:rsidRDefault="00A07C5E" w:rsidP="003C7928">
      <w:pPr>
        <w:pStyle w:val="aa"/>
        <w:adjustRightInd w:val="0"/>
        <w:snapToGrid w:val="0"/>
        <w:ind w:firstLine="480"/>
        <w:jc w:val="center"/>
      </w:pPr>
      <w:r>
        <w:rPr>
          <w:rFonts w:hint="eastAsia"/>
          <w:noProof/>
        </w:rPr>
        <w:lastRenderedPageBreak/>
        <w:drawing>
          <wp:inline distT="0" distB="0" distL="0" distR="0">
            <wp:extent cx="5402580" cy="3037205"/>
            <wp:effectExtent l="0" t="0" r="0" b="0"/>
            <wp:docPr id="4" name="图片 4" descr="预处理文本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预处理文本文件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3C7928" w:rsidRDefault="00A07C5E">
      <w:pPr>
        <w:pStyle w:val="aa"/>
        <w:adjustRightInd w:val="0"/>
        <w:snapToGrid w:val="0"/>
        <w:ind w:firstLine="480"/>
      </w:pPr>
      <w:r>
        <w:rPr>
          <w:rFonts w:hint="eastAsia"/>
          <w:noProof/>
        </w:rPr>
        <w:drawing>
          <wp:inline distT="0" distB="0" distL="0" distR="0">
            <wp:extent cx="5402580" cy="3037205"/>
            <wp:effectExtent l="0" t="0" r="0" b="0"/>
            <wp:docPr id="5" name="图片 5" descr="预处理文本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预处理文本文件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8A4B69" w:rsidRDefault="008A4B69">
      <w:pPr>
        <w:pStyle w:val="aa"/>
        <w:adjustRightInd w:val="0"/>
        <w:snapToGrid w:val="0"/>
        <w:ind w:firstLine="480"/>
      </w:pPr>
      <w:r>
        <w:rPr>
          <w:rFonts w:hint="eastAsia"/>
        </w:rPr>
        <w:t>通过</w:t>
      </w:r>
      <w:r>
        <w:rPr>
          <w:rFonts w:hint="eastAsia"/>
        </w:rPr>
        <w:t>hello</w:t>
      </w:r>
      <w:r>
        <w:t>.i</w:t>
      </w:r>
      <w:r>
        <w:rPr>
          <w:rFonts w:hint="eastAsia"/>
        </w:rPr>
        <w:t>文本文件，我们可以看到原本的</w:t>
      </w:r>
      <w:r>
        <w:rPr>
          <w:rFonts w:hint="eastAsia"/>
        </w:rPr>
        <w:t>28</w:t>
      </w:r>
      <w:r>
        <w:rPr>
          <w:rFonts w:hint="eastAsia"/>
        </w:rPr>
        <w:t>行</w:t>
      </w:r>
      <w:r>
        <w:rPr>
          <w:rFonts w:hint="eastAsia"/>
        </w:rPr>
        <w:t>h</w:t>
      </w:r>
      <w:r>
        <w:t>ello.c</w:t>
      </w:r>
      <w:r>
        <w:rPr>
          <w:rFonts w:hint="eastAsia"/>
        </w:rPr>
        <w:t>文件经过预处理环节，变成了</w:t>
      </w:r>
      <w:r>
        <w:rPr>
          <w:rFonts w:hint="eastAsia"/>
        </w:rPr>
        <w:t>3118</w:t>
      </w:r>
      <w:r>
        <w:rPr>
          <w:rFonts w:hint="eastAsia"/>
        </w:rPr>
        <w:t>行的</w:t>
      </w:r>
      <w:r>
        <w:rPr>
          <w:rFonts w:hint="eastAsia"/>
        </w:rPr>
        <w:t>A</w:t>
      </w:r>
      <w:r>
        <w:t>SCII</w:t>
      </w:r>
      <w:r>
        <w:rPr>
          <w:rFonts w:hint="eastAsia"/>
        </w:rPr>
        <w:t>码</w:t>
      </w:r>
      <w:r w:rsidR="0012523E">
        <w:rPr>
          <w:rFonts w:hint="eastAsia"/>
        </w:rPr>
        <w:t>中间文</w:t>
      </w:r>
      <w:r>
        <w:rPr>
          <w:rFonts w:hint="eastAsia"/>
        </w:rPr>
        <w:t>本文件</w:t>
      </w:r>
      <w:r w:rsidR="0012523E">
        <w:rPr>
          <w:rFonts w:hint="eastAsia"/>
        </w:rPr>
        <w:t>。</w:t>
      </w:r>
      <w:r w:rsidR="00703B7D">
        <w:rPr>
          <w:rFonts w:hint="eastAsia"/>
        </w:rPr>
        <w:t>这是因为预处理器完成预处理工作，实现头文件的展开，宏替换和去注释并作条件编译</w:t>
      </w:r>
      <w:r w:rsidR="00F61678">
        <w:rPr>
          <w:rFonts w:hint="eastAsia"/>
        </w:rPr>
        <w:t>。</w:t>
      </w:r>
    </w:p>
    <w:p w:rsidR="00F61678" w:rsidRDefault="00F61678">
      <w:pPr>
        <w:pStyle w:val="aa"/>
        <w:adjustRightInd w:val="0"/>
        <w:snapToGrid w:val="0"/>
        <w:ind w:firstLine="480"/>
      </w:pPr>
      <w:r>
        <w:rPr>
          <w:rFonts w:hint="eastAsia"/>
        </w:rPr>
        <w:t>我们发现</w:t>
      </w:r>
      <w:r>
        <w:rPr>
          <w:rFonts w:hint="eastAsia"/>
        </w:rPr>
        <w:t>hello</w:t>
      </w:r>
      <w:r>
        <w:t>.i</w:t>
      </w:r>
      <w:r>
        <w:rPr>
          <w:rFonts w:hint="eastAsia"/>
        </w:rPr>
        <w:t>文件的篇幅巨大是因为预处理工作进行了头文件的展开。我们通过在文本文件中查找具体操作发现，预处理对头文件</w:t>
      </w:r>
      <w:r>
        <w:rPr>
          <w:rFonts w:hint="eastAsia"/>
        </w:rPr>
        <w:t>stdio</w:t>
      </w:r>
      <w:r>
        <w:rPr>
          <w:rFonts w:hint="eastAsia"/>
        </w:rPr>
        <w:t>的展开开始于</w:t>
      </w:r>
      <w:r w:rsidR="00247E2E">
        <w:rPr>
          <w:rFonts w:hint="eastAsia"/>
        </w:rPr>
        <w:t>13</w:t>
      </w:r>
      <w:r w:rsidR="00247E2E">
        <w:rPr>
          <w:rFonts w:hint="eastAsia"/>
        </w:rPr>
        <w:t>行，结束于</w:t>
      </w:r>
      <w:r w:rsidR="00247E2E">
        <w:rPr>
          <w:rFonts w:hint="eastAsia"/>
        </w:rPr>
        <w:t>795</w:t>
      </w:r>
      <w:r w:rsidR="00247E2E">
        <w:rPr>
          <w:rFonts w:hint="eastAsia"/>
        </w:rPr>
        <w:t>行（如截图</w:t>
      </w:r>
      <w:r w:rsidR="0078351F">
        <w:rPr>
          <w:rFonts w:hint="eastAsia"/>
        </w:rPr>
        <w:t>2.3.1</w:t>
      </w:r>
      <w:r w:rsidR="00247E2E">
        <w:rPr>
          <w:rFonts w:hint="eastAsia"/>
        </w:rPr>
        <w:t>）；</w:t>
      </w:r>
      <w:r w:rsidR="0078351F">
        <w:rPr>
          <w:rFonts w:hint="eastAsia"/>
        </w:rPr>
        <w:t>类似的发现头文件</w:t>
      </w:r>
      <w:r w:rsidR="0078351F">
        <w:rPr>
          <w:rFonts w:hint="eastAsia"/>
        </w:rPr>
        <w:t>u</w:t>
      </w:r>
      <w:r w:rsidR="0078351F">
        <w:t>nistd</w:t>
      </w:r>
      <w:r w:rsidR="0078351F">
        <w:rPr>
          <w:rFonts w:hint="eastAsia"/>
        </w:rPr>
        <w:t>的展开开始于</w:t>
      </w:r>
      <w:r w:rsidR="0078351F">
        <w:rPr>
          <w:rFonts w:hint="eastAsia"/>
        </w:rPr>
        <w:t>798</w:t>
      </w:r>
      <w:r w:rsidR="0078351F">
        <w:rPr>
          <w:rFonts w:hint="eastAsia"/>
        </w:rPr>
        <w:t>行，结束于</w:t>
      </w:r>
      <w:r w:rsidR="0078351F">
        <w:rPr>
          <w:rFonts w:hint="eastAsia"/>
        </w:rPr>
        <w:t>2027</w:t>
      </w:r>
      <w:r w:rsidR="0078351F">
        <w:rPr>
          <w:rFonts w:hint="eastAsia"/>
        </w:rPr>
        <w:t>行（如截图</w:t>
      </w:r>
      <w:r w:rsidR="0078351F">
        <w:rPr>
          <w:rFonts w:hint="eastAsia"/>
        </w:rPr>
        <w:t>2.3.2</w:t>
      </w:r>
      <w:r w:rsidR="0078351F">
        <w:rPr>
          <w:rFonts w:hint="eastAsia"/>
        </w:rPr>
        <w:t>）</w:t>
      </w:r>
      <w:r w:rsidR="00654A3B">
        <w:rPr>
          <w:rFonts w:hint="eastAsia"/>
        </w:rPr>
        <w:t>；头文件</w:t>
      </w:r>
      <w:r w:rsidR="00654A3B">
        <w:rPr>
          <w:rFonts w:hint="eastAsia"/>
        </w:rPr>
        <w:t>stdlib</w:t>
      </w:r>
      <w:r w:rsidR="00654A3B">
        <w:rPr>
          <w:rFonts w:hint="eastAsia"/>
        </w:rPr>
        <w:t>的展开开始于</w:t>
      </w:r>
      <w:r w:rsidR="00654A3B">
        <w:rPr>
          <w:rFonts w:hint="eastAsia"/>
        </w:rPr>
        <w:t>2036</w:t>
      </w:r>
      <w:r w:rsidR="00654A3B">
        <w:rPr>
          <w:rFonts w:hint="eastAsia"/>
        </w:rPr>
        <w:t>行，结束于</w:t>
      </w:r>
      <w:r w:rsidR="00654A3B">
        <w:rPr>
          <w:rFonts w:hint="eastAsia"/>
        </w:rPr>
        <w:t>3094</w:t>
      </w:r>
      <w:r w:rsidR="00654A3B">
        <w:rPr>
          <w:rFonts w:hint="eastAsia"/>
        </w:rPr>
        <w:t>行（如截图</w:t>
      </w:r>
      <w:r w:rsidR="00654A3B">
        <w:rPr>
          <w:rFonts w:hint="eastAsia"/>
        </w:rPr>
        <w:t>2.3.3</w:t>
      </w:r>
      <w:r w:rsidR="00654A3B">
        <w:rPr>
          <w:rFonts w:hint="eastAsia"/>
        </w:rPr>
        <w:t>）</w:t>
      </w:r>
      <w:r w:rsidR="009752D3">
        <w:rPr>
          <w:rFonts w:hint="eastAsia"/>
        </w:rPr>
        <w:t>。</w:t>
      </w:r>
    </w:p>
    <w:p w:rsidR="00DB65FB" w:rsidRDefault="00DB65FB" w:rsidP="00010512">
      <w:pPr>
        <w:pStyle w:val="aa"/>
        <w:adjustRightInd w:val="0"/>
        <w:snapToGrid w:val="0"/>
        <w:ind w:firstLine="480"/>
      </w:pPr>
      <w:r>
        <w:rPr>
          <w:rFonts w:hint="eastAsia"/>
        </w:rPr>
        <w:lastRenderedPageBreak/>
        <w:t>关于文件包含（头文件）在预处理阶段的处理方法。</w:t>
      </w:r>
      <w:r w:rsidR="007D598B">
        <w:rPr>
          <w:rFonts w:hint="eastAsia"/>
        </w:rPr>
        <w:t>当使用尖括号括起来头文件时，表示在系统头文件目</w:t>
      </w:r>
      <w:r w:rsidR="00010512">
        <w:rPr>
          <w:rFonts w:hint="eastAsia"/>
        </w:rPr>
        <w:t>录中查找（由用户在设置编程环境时设置），而不在源文件目录中查找；当</w:t>
      </w:r>
      <w:r w:rsidR="007D598B">
        <w:rPr>
          <w:rFonts w:hint="eastAsia"/>
        </w:rPr>
        <w:t>使用双引号</w:t>
      </w:r>
      <w:r w:rsidR="00010512">
        <w:rPr>
          <w:rFonts w:hint="eastAsia"/>
        </w:rPr>
        <w:t>括起来头文件，</w:t>
      </w:r>
      <w:r w:rsidR="007D598B">
        <w:rPr>
          <w:rFonts w:hint="eastAsia"/>
        </w:rPr>
        <w:t>则表示首先在当前的源文件目录中查找，找不到再到系统头文件目录中查找。</w:t>
      </w:r>
      <w:r w:rsidR="00A71973">
        <w:rPr>
          <w:rFonts w:hint="eastAsia"/>
        </w:rPr>
        <w:t>比如以我们的</w:t>
      </w:r>
      <w:r w:rsidR="00A71973">
        <w:rPr>
          <w:rFonts w:hint="eastAsia"/>
        </w:rPr>
        <w:t>hello</w:t>
      </w:r>
      <w:r w:rsidR="00A71973">
        <w:t>.c</w:t>
      </w:r>
      <w:r w:rsidR="00A71973">
        <w:rPr>
          <w:rFonts w:hint="eastAsia"/>
        </w:rPr>
        <w:t>的头文件处理为例，</w:t>
      </w:r>
      <w:r w:rsidR="00BC13C0">
        <w:rPr>
          <w:rFonts w:hint="eastAsia"/>
        </w:rPr>
        <w:t>cpp</w:t>
      </w:r>
      <w:r w:rsidR="00BC13C0">
        <w:rPr>
          <w:rFonts w:hint="eastAsia"/>
        </w:rPr>
        <w:t>到默认的环境变量下寻找</w:t>
      </w:r>
      <w:r w:rsidR="0050465E">
        <w:rPr>
          <w:rFonts w:hint="eastAsia"/>
        </w:rPr>
        <w:t>相应的头文件</w:t>
      </w:r>
      <w:r w:rsidR="0019573A">
        <w:rPr>
          <w:rFonts w:hint="eastAsia"/>
        </w:rPr>
        <w:t>。具体到三个头文件，寻找路径分别是：</w:t>
      </w:r>
      <w:r w:rsidR="0019573A">
        <w:rPr>
          <w:rFonts w:hint="eastAsia"/>
        </w:rPr>
        <w:t>u</w:t>
      </w:r>
      <w:r w:rsidR="0019573A">
        <w:t>sr/inlcude/stdio.h</w:t>
      </w:r>
      <w:r w:rsidR="0019573A">
        <w:rPr>
          <w:rFonts w:hint="eastAsia"/>
        </w:rPr>
        <w:t>，</w:t>
      </w:r>
      <w:r w:rsidR="0019573A">
        <w:rPr>
          <w:rFonts w:hint="eastAsia"/>
        </w:rPr>
        <w:t>u</w:t>
      </w:r>
      <w:r w:rsidR="0019573A">
        <w:t>sr/include/unistd.h</w:t>
      </w:r>
      <w:r w:rsidR="0019573A">
        <w:rPr>
          <w:rFonts w:hint="eastAsia"/>
        </w:rPr>
        <w:t>和</w:t>
      </w:r>
      <w:r w:rsidR="0019573A">
        <w:rPr>
          <w:rFonts w:hint="eastAsia"/>
        </w:rPr>
        <w:t>u</w:t>
      </w:r>
      <w:r w:rsidR="0019573A">
        <w:t>sr/inlcude/stdlib</w:t>
      </w:r>
      <w:r w:rsidR="0019573A">
        <w:rPr>
          <w:rFonts w:hint="eastAsia"/>
        </w:rPr>
        <w:t>.</w:t>
      </w:r>
      <w:r w:rsidR="0019573A">
        <w:t>h</w:t>
      </w:r>
      <w:r w:rsidR="000D400F">
        <w:rPr>
          <w:rFonts w:hint="eastAsia"/>
        </w:rPr>
        <w:t>（如截图</w:t>
      </w:r>
      <w:r w:rsidR="000D400F">
        <w:rPr>
          <w:rFonts w:hint="eastAsia"/>
        </w:rPr>
        <w:t>2.2.4</w:t>
      </w:r>
      <w:r w:rsidR="00605A44">
        <w:rPr>
          <w:rFonts w:hint="eastAsia"/>
        </w:rPr>
        <w:t>，标红加注</w:t>
      </w:r>
      <w:r w:rsidR="000D400F">
        <w:rPr>
          <w:rFonts w:hint="eastAsia"/>
        </w:rPr>
        <w:t>）</w:t>
      </w:r>
    </w:p>
    <w:p w:rsidR="003A7A12" w:rsidRDefault="003A7A12" w:rsidP="00010512">
      <w:pPr>
        <w:pStyle w:val="aa"/>
        <w:adjustRightInd w:val="0"/>
        <w:snapToGrid w:val="0"/>
        <w:ind w:firstLine="480"/>
        <w:rPr>
          <w:rFonts w:hint="eastAsia"/>
        </w:rPr>
      </w:pPr>
      <w:r>
        <w:rPr>
          <w:rFonts w:hint="eastAsia"/>
        </w:rPr>
        <w:t>同时我们发现，我们的头文件里有大量的宏定义和条件编译语句存在</w:t>
      </w:r>
      <w:r w:rsidR="00C34AA9">
        <w:rPr>
          <w:rFonts w:hint="eastAsia"/>
        </w:rPr>
        <w:t>（截图</w:t>
      </w:r>
      <w:r w:rsidR="00C34AA9">
        <w:rPr>
          <w:rFonts w:hint="eastAsia"/>
        </w:rPr>
        <w:t>2.2.5</w:t>
      </w:r>
      <w:r w:rsidR="00C34AA9">
        <w:rPr>
          <w:rFonts w:hint="eastAsia"/>
        </w:rPr>
        <w:t>）</w:t>
      </w:r>
      <w:r>
        <w:rPr>
          <w:rFonts w:hint="eastAsia"/>
        </w:rPr>
        <w:t>，预处理阶段同样需要对这些语句</w:t>
      </w:r>
      <w:r w:rsidR="00BF7F1A">
        <w:rPr>
          <w:rFonts w:hint="eastAsia"/>
        </w:rPr>
        <w:t>进行相应的宏替换和条件编译处理。</w:t>
      </w:r>
    </w:p>
    <w:p w:rsidR="00DB65FB" w:rsidRPr="00DB65FB" w:rsidRDefault="009752D3">
      <w:pPr>
        <w:pStyle w:val="aa"/>
        <w:adjustRightInd w:val="0"/>
        <w:snapToGrid w:val="0"/>
        <w:ind w:firstLine="480"/>
        <w:rPr>
          <w:rFonts w:hint="eastAsia"/>
        </w:rPr>
      </w:pPr>
      <w:r>
        <w:rPr>
          <w:rFonts w:hint="eastAsia"/>
        </w:rPr>
        <w:t>而我们原来的程序主体段开始于第</w:t>
      </w:r>
      <w:r>
        <w:rPr>
          <w:rFonts w:hint="eastAsia"/>
        </w:rPr>
        <w:t>3099</w:t>
      </w:r>
      <w:r>
        <w:rPr>
          <w:rFonts w:hint="eastAsia"/>
        </w:rPr>
        <w:t>行，结束于</w:t>
      </w:r>
      <w:r>
        <w:rPr>
          <w:rFonts w:hint="eastAsia"/>
        </w:rPr>
        <w:t>3118</w:t>
      </w:r>
      <w:r>
        <w:rPr>
          <w:rFonts w:hint="eastAsia"/>
        </w:rPr>
        <w:t>行，预处理删除了我们的注释信息</w:t>
      </w:r>
      <w:r w:rsidR="00E021EE">
        <w:rPr>
          <w:rFonts w:hint="eastAsia"/>
        </w:rPr>
        <w:t>（如截图</w:t>
      </w:r>
      <w:r w:rsidR="000D400F">
        <w:rPr>
          <w:rFonts w:hint="eastAsia"/>
        </w:rPr>
        <w:t>2.2.5</w:t>
      </w:r>
      <w:r w:rsidR="00E021EE">
        <w:rPr>
          <w:rFonts w:hint="eastAsia"/>
        </w:rPr>
        <w:t>）</w:t>
      </w:r>
      <w:r w:rsidR="00EA4F79">
        <w:rPr>
          <w:rFonts w:hint="eastAsia"/>
        </w:rPr>
        <w:t>。除了注释部分以及头文件部分，预编译文件与源文件无</w:t>
      </w:r>
      <w:r w:rsidR="00992F0C">
        <w:rPr>
          <w:rFonts w:hint="eastAsia"/>
        </w:rPr>
        <w:t>太大</w:t>
      </w:r>
      <w:r w:rsidR="00EA4F79">
        <w:rPr>
          <w:rFonts w:hint="eastAsia"/>
        </w:rPr>
        <w:t>差别</w:t>
      </w:r>
      <w:r w:rsidR="00E021EE">
        <w:rPr>
          <w:rFonts w:hint="eastAsia"/>
        </w:rPr>
        <w:t>。</w:t>
      </w:r>
    </w:p>
    <w:p w:rsidR="00524CF8" w:rsidRDefault="00A07C5E" w:rsidP="00524CF8">
      <w:pPr>
        <w:pStyle w:val="aa"/>
        <w:adjustRightInd w:val="0"/>
        <w:snapToGrid w:val="0"/>
        <w:ind w:firstLine="480"/>
        <w:jc w:val="center"/>
      </w:pPr>
      <w:r>
        <w:rPr>
          <w:rFonts w:hint="eastAsia"/>
          <w:noProof/>
        </w:rPr>
        <w:drawing>
          <wp:inline distT="0" distB="0" distL="0" distR="0">
            <wp:extent cx="5391785" cy="2438400"/>
            <wp:effectExtent l="0" t="0" r="0" b="0"/>
            <wp:docPr id="6" name="图片 6" descr="st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di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rsidR="00524CF8" w:rsidRDefault="0098758D" w:rsidP="00524CF8">
      <w:pPr>
        <w:pStyle w:val="aa"/>
        <w:adjustRightInd w:val="0"/>
        <w:snapToGrid w:val="0"/>
        <w:ind w:firstLine="480"/>
        <w:jc w:val="center"/>
      </w:pPr>
      <w:r>
        <w:rPr>
          <w:rFonts w:hint="eastAsia"/>
        </w:rPr>
        <w:t>截图</w:t>
      </w:r>
      <w:r>
        <w:rPr>
          <w:rFonts w:hint="eastAsia"/>
        </w:rPr>
        <w:t>2.3.1</w:t>
      </w:r>
      <w:r>
        <w:rPr>
          <w:rFonts w:hint="eastAsia"/>
        </w:rPr>
        <w:t>，</w:t>
      </w:r>
      <w:r w:rsidR="00524CF8">
        <w:rPr>
          <w:rFonts w:hint="eastAsia"/>
        </w:rPr>
        <w:t>stdio</w:t>
      </w:r>
      <w:r w:rsidR="00524CF8">
        <w:t>.h</w:t>
      </w:r>
      <w:r w:rsidR="001F33A1">
        <w:rPr>
          <w:rFonts w:hint="eastAsia"/>
        </w:rPr>
        <w:t>结尾处</w:t>
      </w:r>
    </w:p>
    <w:p w:rsidR="0098758D" w:rsidRDefault="00A07C5E" w:rsidP="00524CF8">
      <w:pPr>
        <w:pStyle w:val="aa"/>
        <w:adjustRightInd w:val="0"/>
        <w:snapToGrid w:val="0"/>
        <w:ind w:firstLine="480"/>
        <w:jc w:val="center"/>
        <w:rPr>
          <w:rFonts w:hint="eastAsia"/>
        </w:rPr>
      </w:pPr>
      <w:r>
        <w:rPr>
          <w:rFonts w:hint="eastAsia"/>
          <w:noProof/>
        </w:rPr>
        <w:drawing>
          <wp:inline distT="0" distB="0" distL="0" distR="0">
            <wp:extent cx="5391785" cy="2438400"/>
            <wp:effectExtent l="0" t="0" r="0" b="0"/>
            <wp:docPr id="7" name="图片 7" descr="uni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st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rsidR="0098758D" w:rsidRDefault="0098758D" w:rsidP="00524CF8">
      <w:pPr>
        <w:pStyle w:val="aa"/>
        <w:adjustRightInd w:val="0"/>
        <w:snapToGrid w:val="0"/>
        <w:ind w:firstLine="480"/>
        <w:jc w:val="center"/>
      </w:pPr>
      <w:r>
        <w:rPr>
          <w:rFonts w:hint="eastAsia"/>
        </w:rPr>
        <w:lastRenderedPageBreak/>
        <w:t>截图</w:t>
      </w:r>
      <w:r>
        <w:rPr>
          <w:rFonts w:hint="eastAsia"/>
        </w:rPr>
        <w:t>2.3.2</w:t>
      </w:r>
      <w:r>
        <w:rPr>
          <w:rFonts w:hint="eastAsia"/>
        </w:rPr>
        <w:t>，</w:t>
      </w:r>
      <w:r>
        <w:rPr>
          <w:rFonts w:hint="eastAsia"/>
        </w:rPr>
        <w:t>unistd.</w:t>
      </w:r>
      <w:r>
        <w:t>h</w:t>
      </w:r>
      <w:r>
        <w:rPr>
          <w:rFonts w:hint="eastAsia"/>
        </w:rPr>
        <w:t>结尾处</w:t>
      </w:r>
    </w:p>
    <w:p w:rsidR="00070709" w:rsidRDefault="00A07C5E" w:rsidP="00524CF8">
      <w:pPr>
        <w:pStyle w:val="aa"/>
        <w:adjustRightInd w:val="0"/>
        <w:snapToGrid w:val="0"/>
        <w:ind w:firstLine="480"/>
        <w:jc w:val="center"/>
        <w:rPr>
          <w:rFonts w:hint="eastAsia"/>
        </w:rPr>
      </w:pPr>
      <w:r>
        <w:rPr>
          <w:noProof/>
        </w:rPr>
        <w:drawing>
          <wp:inline distT="0" distB="0" distL="0" distR="0">
            <wp:extent cx="5391785" cy="2438400"/>
            <wp:effectExtent l="0" t="0" r="0" b="0"/>
            <wp:docPr id="8" name="图片 8" descr="std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dli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rsidR="00070709" w:rsidRDefault="00070709" w:rsidP="00524CF8">
      <w:pPr>
        <w:pStyle w:val="aa"/>
        <w:adjustRightInd w:val="0"/>
        <w:snapToGrid w:val="0"/>
        <w:ind w:firstLine="480"/>
        <w:jc w:val="center"/>
      </w:pPr>
      <w:r>
        <w:rPr>
          <w:rFonts w:hint="eastAsia"/>
        </w:rPr>
        <w:t>截图</w:t>
      </w:r>
      <w:r>
        <w:rPr>
          <w:rFonts w:hint="eastAsia"/>
        </w:rPr>
        <w:t>2.3.3</w:t>
      </w:r>
      <w:r>
        <w:rPr>
          <w:rFonts w:hint="eastAsia"/>
        </w:rPr>
        <w:t>，</w:t>
      </w:r>
      <w:r>
        <w:rPr>
          <w:rFonts w:hint="eastAsia"/>
        </w:rPr>
        <w:t>stdlib</w:t>
      </w:r>
      <w:r>
        <w:t>.h</w:t>
      </w:r>
      <w:r>
        <w:rPr>
          <w:rFonts w:hint="eastAsia"/>
        </w:rPr>
        <w:t>结尾处</w:t>
      </w:r>
    </w:p>
    <w:p w:rsidR="00B3211E" w:rsidRDefault="00A07C5E" w:rsidP="00524CF8">
      <w:pPr>
        <w:pStyle w:val="aa"/>
        <w:adjustRightInd w:val="0"/>
        <w:snapToGrid w:val="0"/>
        <w:ind w:firstLine="480"/>
        <w:jc w:val="center"/>
        <w:rPr>
          <w:rFonts w:hint="eastAsia"/>
        </w:rPr>
      </w:pPr>
      <w:r>
        <w:rPr>
          <w:rFonts w:hint="eastAsia"/>
          <w:noProof/>
        </w:rPr>
        <w:drawing>
          <wp:inline distT="0" distB="0" distL="0" distR="0">
            <wp:extent cx="5402580" cy="3037205"/>
            <wp:effectExtent l="0" t="0" r="0" b="0"/>
            <wp:docPr id="9" name="图片 9" descr="头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头文件"/>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6566CF" w:rsidRDefault="006566CF" w:rsidP="00524CF8">
      <w:pPr>
        <w:pStyle w:val="aa"/>
        <w:adjustRightInd w:val="0"/>
        <w:snapToGrid w:val="0"/>
        <w:ind w:firstLine="480"/>
        <w:jc w:val="center"/>
      </w:pPr>
      <w:r>
        <w:rPr>
          <w:rFonts w:hint="eastAsia"/>
        </w:rPr>
        <w:t>截图</w:t>
      </w:r>
      <w:r>
        <w:rPr>
          <w:rFonts w:hint="eastAsia"/>
        </w:rPr>
        <w:t>2.2.4</w:t>
      </w:r>
      <w:r>
        <w:rPr>
          <w:rFonts w:hint="eastAsia"/>
        </w:rPr>
        <w:t>，头文件寻找路径</w:t>
      </w:r>
    </w:p>
    <w:p w:rsidR="007C2523" w:rsidRDefault="00A07C5E" w:rsidP="00524CF8">
      <w:pPr>
        <w:pStyle w:val="aa"/>
        <w:adjustRightInd w:val="0"/>
        <w:snapToGrid w:val="0"/>
        <w:ind w:firstLine="480"/>
        <w:jc w:val="center"/>
        <w:rPr>
          <w:rFonts w:hint="eastAsia"/>
        </w:rPr>
      </w:pPr>
      <w:r>
        <w:rPr>
          <w:noProof/>
        </w:rPr>
        <w:lastRenderedPageBreak/>
        <w:drawing>
          <wp:inline distT="0" distB="0" distL="0" distR="0">
            <wp:extent cx="5391785" cy="2280920"/>
            <wp:effectExtent l="0" t="0" r="0" b="0"/>
            <wp:docPr id="10" name="图片 10" descr="头文件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头文件内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2280920"/>
                    </a:xfrm>
                    <a:prstGeom prst="rect">
                      <a:avLst/>
                    </a:prstGeom>
                    <a:noFill/>
                    <a:ln>
                      <a:noFill/>
                    </a:ln>
                  </pic:spPr>
                </pic:pic>
              </a:graphicData>
            </a:graphic>
          </wp:inline>
        </w:drawing>
      </w:r>
    </w:p>
    <w:p w:rsidR="00B67EA8" w:rsidRDefault="00B67EA8" w:rsidP="00524CF8">
      <w:pPr>
        <w:pStyle w:val="aa"/>
        <w:adjustRightInd w:val="0"/>
        <w:snapToGrid w:val="0"/>
        <w:ind w:firstLine="480"/>
        <w:jc w:val="center"/>
        <w:rPr>
          <w:rFonts w:hint="eastAsia"/>
        </w:rPr>
      </w:pPr>
      <w:r>
        <w:rPr>
          <w:rFonts w:hint="eastAsia"/>
        </w:rPr>
        <w:t>截图</w:t>
      </w:r>
      <w:r>
        <w:rPr>
          <w:rFonts w:hint="eastAsia"/>
        </w:rPr>
        <w:t>2.2.5</w:t>
      </w:r>
      <w:r>
        <w:rPr>
          <w:rFonts w:hint="eastAsia"/>
        </w:rPr>
        <w:t>，头文件里的宏定义和条件编译</w:t>
      </w:r>
    </w:p>
    <w:p w:rsidR="009752D3" w:rsidRDefault="00A07C5E" w:rsidP="00524CF8">
      <w:pPr>
        <w:pStyle w:val="aa"/>
        <w:adjustRightInd w:val="0"/>
        <w:snapToGrid w:val="0"/>
        <w:ind w:firstLine="480"/>
        <w:jc w:val="center"/>
      </w:pPr>
      <w:r>
        <w:rPr>
          <w:rFonts w:hint="eastAsia"/>
          <w:noProof/>
        </w:rPr>
        <w:drawing>
          <wp:inline distT="0" distB="0" distL="0" distR="0">
            <wp:extent cx="5402580" cy="3037205"/>
            <wp:effectExtent l="0" t="0" r="0" b="0"/>
            <wp:docPr id="11" name="图片 11" descr="预处理文本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预处理文本文件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9752D3" w:rsidRDefault="009752D3" w:rsidP="00524CF8">
      <w:pPr>
        <w:pStyle w:val="aa"/>
        <w:adjustRightInd w:val="0"/>
        <w:snapToGrid w:val="0"/>
        <w:ind w:firstLine="480"/>
        <w:jc w:val="center"/>
        <w:rPr>
          <w:rFonts w:hint="eastAsia"/>
        </w:rPr>
      </w:pPr>
      <w:r>
        <w:rPr>
          <w:rFonts w:hint="eastAsia"/>
        </w:rPr>
        <w:t>截图</w:t>
      </w:r>
      <w:r>
        <w:rPr>
          <w:rFonts w:hint="eastAsia"/>
        </w:rPr>
        <w:t>2.</w:t>
      </w:r>
      <w:r w:rsidR="00B67EA8">
        <w:rPr>
          <w:rFonts w:hint="eastAsia"/>
        </w:rPr>
        <w:t>2</w:t>
      </w:r>
      <w:r>
        <w:rPr>
          <w:rFonts w:hint="eastAsia"/>
        </w:rPr>
        <w:t>.</w:t>
      </w:r>
      <w:r w:rsidR="00B67EA8">
        <w:rPr>
          <w:rFonts w:hint="eastAsia"/>
        </w:rPr>
        <w:t>6</w:t>
      </w:r>
      <w:r>
        <w:rPr>
          <w:rFonts w:hint="eastAsia"/>
        </w:rPr>
        <w:t>，原程序主体部分</w:t>
      </w:r>
    </w:p>
    <w:p w:rsidR="000B6263" w:rsidRDefault="000B6263">
      <w:pPr>
        <w:pStyle w:val="2"/>
        <w:rPr>
          <w:rFonts w:hint="eastAsia"/>
        </w:rPr>
      </w:pPr>
      <w:bookmarkStart w:id="47" w:name="_Toc532238405"/>
      <w:r>
        <w:rPr>
          <w:rFonts w:hint="eastAsia"/>
        </w:rPr>
        <w:t>2.4 本章小结</w:t>
      </w:r>
      <w:bookmarkEnd w:id="47"/>
    </w:p>
    <w:p w:rsidR="00703B7D" w:rsidRDefault="00572AF0" w:rsidP="00936C07">
      <w:pPr>
        <w:pStyle w:val="aa"/>
        <w:adjustRightInd w:val="0"/>
        <w:snapToGrid w:val="0"/>
        <w:ind w:firstLine="480"/>
        <w:rPr>
          <w:rFonts w:hint="eastAsia"/>
        </w:rPr>
      </w:pPr>
      <w:r>
        <w:rPr>
          <w:rFonts w:hint="eastAsia"/>
        </w:rPr>
        <w:t>本章主要介绍了预处理的概念和应用功能，以及</w:t>
      </w:r>
      <w:r>
        <w:t>U</w:t>
      </w:r>
      <w:r>
        <w:rPr>
          <w:rFonts w:hint="eastAsia"/>
        </w:rPr>
        <w:t>buntu</w:t>
      </w:r>
      <w:r>
        <w:rPr>
          <w:rFonts w:hint="eastAsia"/>
        </w:rPr>
        <w:t>下预处理的两个指令，同时具体到我们的</w:t>
      </w:r>
      <w:r>
        <w:rPr>
          <w:rFonts w:hint="eastAsia"/>
        </w:rPr>
        <w:t>hello</w:t>
      </w:r>
      <w:r>
        <w:t>.c</w:t>
      </w:r>
      <w:r>
        <w:rPr>
          <w:rFonts w:hint="eastAsia"/>
        </w:rPr>
        <w:t>文件的预处理结果</w:t>
      </w:r>
      <w:r>
        <w:rPr>
          <w:rFonts w:hint="eastAsia"/>
        </w:rPr>
        <w:t>h</w:t>
      </w:r>
      <w:r>
        <w:t>ello.i</w:t>
      </w:r>
      <w:r>
        <w:rPr>
          <w:rFonts w:hint="eastAsia"/>
        </w:rPr>
        <w:t>文本文件解析，详细了解了预处理的内涵。</w:t>
      </w:r>
      <w:r w:rsidR="00936C07">
        <w:rPr>
          <w:rFonts w:hint="eastAsia"/>
        </w:rPr>
        <w:t>我们发现预处理主要由预处理器完成，</w:t>
      </w:r>
      <w:r w:rsidR="00703B7D">
        <w:rPr>
          <w:rFonts w:hint="eastAsia"/>
        </w:rPr>
        <w:t>这一阶段一共完成</w:t>
      </w:r>
      <w:r w:rsidR="00703B7D">
        <w:rPr>
          <w:rFonts w:hint="eastAsia"/>
        </w:rPr>
        <w:t>4</w:t>
      </w:r>
      <w:r w:rsidR="00936C07">
        <w:rPr>
          <w:rFonts w:hint="eastAsia"/>
        </w:rPr>
        <w:t>件事：</w:t>
      </w:r>
      <w:r w:rsidR="00703B7D" w:rsidRPr="004D0C9C">
        <w:rPr>
          <w:rFonts w:hint="eastAsia"/>
          <w:b/>
          <w:rPrChange w:id="48" w:author="3287215331@qq.com" w:date="2018-12-31T18:09:00Z">
            <w:rPr>
              <w:rFonts w:hint="eastAsia"/>
            </w:rPr>
          </w:rPrChange>
        </w:rPr>
        <w:t>头文件的展开</w:t>
      </w:r>
      <w:r w:rsidR="00936C07" w:rsidRPr="004D0C9C">
        <w:rPr>
          <w:rFonts w:hint="eastAsia"/>
          <w:b/>
          <w:rPrChange w:id="49" w:author="3287215331@qq.com" w:date="2018-12-31T18:09:00Z">
            <w:rPr>
              <w:rFonts w:hint="eastAsia"/>
            </w:rPr>
          </w:rPrChange>
        </w:rPr>
        <w:t>；</w:t>
      </w:r>
      <w:r w:rsidR="00703B7D" w:rsidRPr="004D0C9C">
        <w:rPr>
          <w:rFonts w:hint="eastAsia"/>
          <w:b/>
          <w:rPrChange w:id="50" w:author="3287215331@qq.com" w:date="2018-12-31T18:09:00Z">
            <w:rPr>
              <w:rFonts w:hint="eastAsia"/>
            </w:rPr>
          </w:rPrChange>
        </w:rPr>
        <w:t>宏替换</w:t>
      </w:r>
      <w:r w:rsidR="00936C07" w:rsidRPr="004D0C9C">
        <w:rPr>
          <w:rFonts w:hint="eastAsia"/>
          <w:b/>
          <w:rPrChange w:id="51" w:author="3287215331@qq.com" w:date="2018-12-31T18:09:00Z">
            <w:rPr>
              <w:rFonts w:hint="eastAsia"/>
            </w:rPr>
          </w:rPrChange>
        </w:rPr>
        <w:t>；</w:t>
      </w:r>
      <w:r w:rsidR="00703B7D" w:rsidRPr="004D0C9C">
        <w:rPr>
          <w:rFonts w:hint="eastAsia"/>
          <w:b/>
          <w:rPrChange w:id="52" w:author="3287215331@qq.com" w:date="2018-12-31T18:09:00Z">
            <w:rPr>
              <w:rFonts w:hint="eastAsia"/>
            </w:rPr>
          </w:rPrChange>
        </w:rPr>
        <w:t>去掉注释</w:t>
      </w:r>
      <w:r w:rsidR="00936C07" w:rsidRPr="004D0C9C">
        <w:rPr>
          <w:rFonts w:hint="eastAsia"/>
          <w:b/>
          <w:rPrChange w:id="53" w:author="3287215331@qq.com" w:date="2018-12-31T18:09:00Z">
            <w:rPr>
              <w:rFonts w:hint="eastAsia"/>
            </w:rPr>
          </w:rPrChange>
        </w:rPr>
        <w:t>；</w:t>
      </w:r>
      <w:r w:rsidR="00703B7D" w:rsidRPr="004D0C9C">
        <w:rPr>
          <w:rFonts w:hint="eastAsia"/>
          <w:b/>
          <w:rPrChange w:id="54" w:author="3287215331@qq.com" w:date="2018-12-31T18:09:00Z">
            <w:rPr>
              <w:rFonts w:hint="eastAsia"/>
            </w:rPr>
          </w:rPrChange>
        </w:rPr>
        <w:t>条件编译</w:t>
      </w:r>
    </w:p>
    <w:p w:rsidR="000B6263" w:rsidRDefault="000B6263">
      <w:pPr>
        <w:pStyle w:val="1"/>
        <w:rPr>
          <w:rFonts w:hint="eastAsia"/>
          <w:lang w:val="en-US" w:eastAsia="zh-CN"/>
        </w:rPr>
      </w:pPr>
      <w:r>
        <w:rPr>
          <w:rFonts w:hint="eastAsia"/>
        </w:rPr>
        <w:br w:type="page"/>
      </w:r>
      <w:bookmarkStart w:id="55" w:name="_Toc532238406"/>
      <w:r>
        <w:rPr>
          <w:rFonts w:hint="eastAsia"/>
        </w:rPr>
        <w:lastRenderedPageBreak/>
        <w:t xml:space="preserve">第3章 </w:t>
      </w:r>
      <w:r>
        <w:rPr>
          <w:rFonts w:hint="eastAsia"/>
          <w:lang w:val="en-US" w:eastAsia="zh-CN"/>
        </w:rPr>
        <w:t>编译</w:t>
      </w:r>
      <w:bookmarkEnd w:id="55"/>
    </w:p>
    <w:p w:rsidR="000B6263" w:rsidRDefault="000B6263">
      <w:pPr>
        <w:pStyle w:val="2"/>
        <w:rPr>
          <w:rFonts w:hint="eastAsia"/>
        </w:rPr>
      </w:pPr>
      <w:bookmarkStart w:id="56" w:name="_Toc532238407"/>
      <w:r>
        <w:rPr>
          <w:rFonts w:hint="eastAsia"/>
        </w:rPr>
        <w:t>3.1 编译的概念与作用</w:t>
      </w:r>
      <w:bookmarkEnd w:id="56"/>
    </w:p>
    <w:p w:rsidR="000B6263" w:rsidRDefault="00932E2A" w:rsidP="00754437">
      <w:pPr>
        <w:pStyle w:val="aa"/>
        <w:adjustRightInd w:val="0"/>
        <w:snapToGrid w:val="0"/>
        <w:ind w:firstLine="480"/>
      </w:pPr>
      <w:r>
        <w:rPr>
          <w:rFonts w:hint="eastAsia"/>
        </w:rPr>
        <w:t>编译的概念</w:t>
      </w:r>
    </w:p>
    <w:p w:rsidR="00932E2A" w:rsidRDefault="00932E2A" w:rsidP="00754437">
      <w:pPr>
        <w:pStyle w:val="aa"/>
        <w:adjustRightInd w:val="0"/>
        <w:snapToGrid w:val="0"/>
        <w:ind w:firstLine="480"/>
        <w:rPr>
          <w:rFonts w:hint="eastAsia"/>
        </w:rPr>
      </w:pPr>
      <w:r>
        <w:rPr>
          <w:rFonts w:hint="eastAsia"/>
        </w:rPr>
        <w:t>编译</w:t>
      </w:r>
      <w:r w:rsidRPr="00932E2A">
        <w:rPr>
          <w:rFonts w:hint="eastAsia"/>
        </w:rPr>
        <w:t>就是将源语言经过词法分析、语法分析、语义分析以及经过一系列优化后生成汇编代码</w:t>
      </w:r>
      <w:r>
        <w:rPr>
          <w:rFonts w:hint="eastAsia"/>
        </w:rPr>
        <w:t>的过程。</w:t>
      </w:r>
      <w:r w:rsidR="00A54572">
        <w:rPr>
          <w:rFonts w:hint="eastAsia"/>
        </w:rPr>
        <w:t>具体到我们实验，就是将</w:t>
      </w:r>
      <w:r w:rsidR="00A54572" w:rsidRPr="00754437">
        <w:rPr>
          <w:rFonts w:hint="eastAsia"/>
        </w:rPr>
        <w:t>预处理得到的</w:t>
      </w:r>
      <w:r w:rsidR="00A54572" w:rsidRPr="00754437">
        <w:rPr>
          <w:rFonts w:hint="eastAsia"/>
        </w:rPr>
        <w:t>A</w:t>
      </w:r>
      <w:r w:rsidR="00A54572" w:rsidRPr="00754437">
        <w:t>SCII</w:t>
      </w:r>
      <w:r w:rsidR="00A54572" w:rsidRPr="00754437">
        <w:rPr>
          <w:rFonts w:hint="eastAsia"/>
        </w:rPr>
        <w:t>码的中间文件</w:t>
      </w:r>
      <w:r w:rsidR="00A54572">
        <w:rPr>
          <w:rFonts w:hint="eastAsia"/>
        </w:rPr>
        <w:t>hello</w:t>
      </w:r>
      <w:r w:rsidR="00A54572">
        <w:t>.i</w:t>
      </w:r>
      <w:r w:rsidR="00A54572">
        <w:rPr>
          <w:rFonts w:hint="eastAsia"/>
        </w:rPr>
        <w:t>翻译成</w:t>
      </w:r>
      <w:r w:rsidR="00585DA6" w:rsidRPr="00754437">
        <w:rPr>
          <w:rFonts w:hint="eastAsia"/>
        </w:rPr>
        <w:t>ASCII</w:t>
      </w:r>
      <w:r w:rsidR="00585DA6" w:rsidRPr="00754437">
        <w:rPr>
          <w:rFonts w:hint="eastAsia"/>
        </w:rPr>
        <w:t>汇编语言文件</w:t>
      </w:r>
      <w:r w:rsidR="00585DA6" w:rsidRPr="00754437">
        <w:rPr>
          <w:rFonts w:hint="eastAsia"/>
        </w:rPr>
        <w:t>hello</w:t>
      </w:r>
      <w:r w:rsidR="00585DA6" w:rsidRPr="00754437">
        <w:t>.s</w:t>
      </w:r>
      <w:r w:rsidR="00585DA6" w:rsidRPr="00754437">
        <w:rPr>
          <w:rFonts w:hint="eastAsia"/>
        </w:rPr>
        <w:t>的过程。</w:t>
      </w:r>
    </w:p>
    <w:p w:rsidR="00754437" w:rsidRDefault="00932E2A" w:rsidP="00754437">
      <w:pPr>
        <w:pStyle w:val="aa"/>
        <w:adjustRightInd w:val="0"/>
        <w:snapToGrid w:val="0"/>
        <w:ind w:firstLine="480"/>
      </w:pPr>
      <w:r>
        <w:rPr>
          <w:rFonts w:hint="eastAsia"/>
        </w:rPr>
        <w:t>编译的作用</w:t>
      </w:r>
    </w:p>
    <w:p w:rsidR="00754437" w:rsidRDefault="00754437" w:rsidP="00754437">
      <w:pPr>
        <w:pStyle w:val="aa"/>
        <w:adjustRightInd w:val="0"/>
        <w:snapToGrid w:val="0"/>
        <w:ind w:firstLine="480"/>
      </w:pPr>
      <w:r>
        <w:rPr>
          <w:rFonts w:hint="eastAsia"/>
        </w:rPr>
        <w:t>编译的目的是将高级语言程序转化为机器可直接识别处理执行的的机器码的中间步骤</w:t>
      </w:r>
      <w:r w:rsidR="00D81724">
        <w:rPr>
          <w:rFonts w:hint="eastAsia"/>
        </w:rPr>
        <w:t>。它包括以下几个部分。</w:t>
      </w:r>
    </w:p>
    <w:p w:rsidR="00D81724" w:rsidRDefault="00D81724" w:rsidP="00D81724">
      <w:pPr>
        <w:pStyle w:val="aa"/>
        <w:numPr>
          <w:ilvl w:val="0"/>
          <w:numId w:val="3"/>
        </w:numPr>
        <w:adjustRightInd w:val="0"/>
        <w:snapToGrid w:val="0"/>
        <w:ind w:firstLineChars="0"/>
        <w:rPr>
          <w:szCs w:val="24"/>
        </w:rPr>
      </w:pPr>
      <w:r>
        <w:rPr>
          <w:rFonts w:hint="eastAsia"/>
          <w:szCs w:val="24"/>
        </w:rPr>
        <w:t>词法分析。</w:t>
      </w:r>
      <w:r w:rsidR="00EB3195">
        <w:rPr>
          <w:rFonts w:hint="eastAsia"/>
          <w:szCs w:val="24"/>
        </w:rPr>
        <w:t>对输入的字符串进行分析和分割</w:t>
      </w:r>
      <w:r w:rsidR="00774E62">
        <w:rPr>
          <w:rFonts w:hint="eastAsia"/>
          <w:szCs w:val="24"/>
        </w:rPr>
        <w:t>，形成所使用的源程序语言所允许的记号（</w:t>
      </w:r>
      <w:r w:rsidR="00774E62">
        <w:rPr>
          <w:rFonts w:hint="eastAsia"/>
          <w:szCs w:val="24"/>
        </w:rPr>
        <w:t>token</w:t>
      </w:r>
      <w:r w:rsidR="00774E62">
        <w:rPr>
          <w:rFonts w:hint="eastAsia"/>
          <w:szCs w:val="24"/>
        </w:rPr>
        <w:t>），同时标注不规范记号，产生错误提示信息。</w:t>
      </w:r>
    </w:p>
    <w:p w:rsidR="00D81724" w:rsidRDefault="00D81724" w:rsidP="003B7A2C">
      <w:pPr>
        <w:pStyle w:val="aa"/>
        <w:numPr>
          <w:ilvl w:val="0"/>
          <w:numId w:val="3"/>
        </w:numPr>
        <w:adjustRightInd w:val="0"/>
        <w:snapToGrid w:val="0"/>
        <w:ind w:firstLineChars="0"/>
        <w:rPr>
          <w:szCs w:val="24"/>
        </w:rPr>
      </w:pPr>
      <w:r>
        <w:rPr>
          <w:rFonts w:hint="eastAsia"/>
          <w:szCs w:val="24"/>
        </w:rPr>
        <w:t>语法分析。</w:t>
      </w:r>
      <w:r w:rsidR="003B7A2C">
        <w:rPr>
          <w:rFonts w:hint="eastAsia"/>
          <w:szCs w:val="24"/>
        </w:rPr>
        <w:t>分析词法分析得到的记号序列，并按一定规则</w:t>
      </w:r>
      <w:r w:rsidR="003B7A2C" w:rsidRPr="003B7A2C">
        <w:rPr>
          <w:rFonts w:hint="eastAsia"/>
          <w:szCs w:val="24"/>
        </w:rPr>
        <w:t>识别并生成中间表示形式，以及符号表</w:t>
      </w:r>
      <w:r w:rsidR="003B7A2C">
        <w:rPr>
          <w:rFonts w:hint="eastAsia"/>
          <w:szCs w:val="24"/>
        </w:rPr>
        <w:t>。同时</w:t>
      </w:r>
      <w:r w:rsidR="003B7A2C" w:rsidRPr="003B7A2C">
        <w:rPr>
          <w:rFonts w:hint="eastAsia"/>
          <w:szCs w:val="24"/>
        </w:rPr>
        <w:t>将不符合语法规则的记号识别出其位置并产生错误提示语句</w:t>
      </w:r>
      <w:r w:rsidR="003B7A2C">
        <w:rPr>
          <w:rFonts w:hint="eastAsia"/>
          <w:szCs w:val="24"/>
        </w:rPr>
        <w:t>。</w:t>
      </w:r>
    </w:p>
    <w:p w:rsidR="00D81724" w:rsidRDefault="00D81724" w:rsidP="00C5742A">
      <w:pPr>
        <w:pStyle w:val="aa"/>
        <w:numPr>
          <w:ilvl w:val="0"/>
          <w:numId w:val="3"/>
        </w:numPr>
        <w:adjustRightInd w:val="0"/>
        <w:snapToGrid w:val="0"/>
        <w:ind w:firstLineChars="0"/>
        <w:rPr>
          <w:szCs w:val="24"/>
        </w:rPr>
      </w:pPr>
      <w:r>
        <w:rPr>
          <w:rFonts w:hint="eastAsia"/>
          <w:szCs w:val="24"/>
        </w:rPr>
        <w:t>语义分析。</w:t>
      </w:r>
      <w:r w:rsidR="00C5742A">
        <w:rPr>
          <w:rFonts w:hint="eastAsia"/>
          <w:szCs w:val="24"/>
        </w:rPr>
        <w:t>即静态语法检查，</w:t>
      </w:r>
      <w:r w:rsidR="00C5742A" w:rsidRPr="00C5742A">
        <w:rPr>
          <w:rFonts w:hint="eastAsia"/>
          <w:szCs w:val="24"/>
        </w:rPr>
        <w:t>分析语法分析过程中产生的中间表示形式和符号表，以检查源程序的语义是否与源语言的静态语义属性相符合</w:t>
      </w:r>
      <w:r w:rsidR="00C5742A">
        <w:rPr>
          <w:rFonts w:hint="eastAsia"/>
          <w:szCs w:val="24"/>
        </w:rPr>
        <w:t>。</w:t>
      </w:r>
    </w:p>
    <w:p w:rsidR="00D81724" w:rsidRDefault="00D81724" w:rsidP="00C5742A">
      <w:pPr>
        <w:pStyle w:val="aa"/>
        <w:numPr>
          <w:ilvl w:val="0"/>
          <w:numId w:val="3"/>
        </w:numPr>
        <w:adjustRightInd w:val="0"/>
        <w:snapToGrid w:val="0"/>
        <w:ind w:firstLineChars="0"/>
        <w:rPr>
          <w:szCs w:val="24"/>
        </w:rPr>
      </w:pPr>
      <w:r>
        <w:rPr>
          <w:rFonts w:hint="eastAsia"/>
          <w:szCs w:val="24"/>
        </w:rPr>
        <w:t>代码优化</w:t>
      </w:r>
      <w:r w:rsidR="00C5742A">
        <w:rPr>
          <w:rFonts w:hint="eastAsia"/>
          <w:szCs w:val="24"/>
        </w:rPr>
        <w:t>。</w:t>
      </w:r>
      <w:r w:rsidR="00C5742A" w:rsidRPr="00C5742A">
        <w:rPr>
          <w:rFonts w:hint="eastAsia"/>
          <w:szCs w:val="24"/>
        </w:rPr>
        <w:t>将中间表示形式进行分析并转换为功能等价但是运行时间更短或占用资源更少的等价中间代码</w:t>
      </w:r>
      <w:r w:rsidR="00C5742A">
        <w:rPr>
          <w:rFonts w:hint="eastAsia"/>
          <w:szCs w:val="24"/>
        </w:rPr>
        <w:t>。</w:t>
      </w:r>
    </w:p>
    <w:p w:rsidR="000B6263" w:rsidRDefault="000B6263">
      <w:pPr>
        <w:pStyle w:val="2"/>
        <w:rPr>
          <w:rFonts w:hint="eastAsia"/>
        </w:rPr>
      </w:pPr>
      <w:bookmarkStart w:id="57" w:name="_Toc532238408"/>
      <w:r>
        <w:rPr>
          <w:rFonts w:hint="eastAsia"/>
        </w:rPr>
        <w:t>3.2 在Ubuntu下编译的命令</w:t>
      </w:r>
      <w:bookmarkEnd w:id="57"/>
    </w:p>
    <w:p w:rsidR="00A81920" w:rsidRDefault="00A81920">
      <w:pPr>
        <w:pStyle w:val="aa"/>
        <w:adjustRightInd w:val="0"/>
        <w:snapToGrid w:val="0"/>
        <w:ind w:firstLine="480"/>
      </w:pPr>
      <w:r>
        <w:rPr>
          <w:rFonts w:hint="eastAsia"/>
        </w:rPr>
        <w:t>编译的命令：</w:t>
      </w:r>
      <w:r w:rsidR="005D2F0E">
        <w:rPr>
          <w:rFonts w:hint="eastAsia"/>
        </w:rPr>
        <w:t>gcc</w:t>
      </w:r>
      <w:r w:rsidR="005D2F0E">
        <w:t xml:space="preserve"> -S hello.i </w:t>
      </w:r>
      <w:r w:rsidR="00A45EAF">
        <w:t xml:space="preserve">-o </w:t>
      </w:r>
      <w:r w:rsidR="005D2F0E">
        <w:t>hello.s</w:t>
      </w:r>
    </w:p>
    <w:p w:rsidR="00482202" w:rsidRDefault="00A07C5E">
      <w:pPr>
        <w:pStyle w:val="aa"/>
        <w:adjustRightInd w:val="0"/>
        <w:snapToGrid w:val="0"/>
        <w:ind w:firstLine="480"/>
      </w:pPr>
      <w:r>
        <w:rPr>
          <w:noProof/>
        </w:rPr>
        <w:lastRenderedPageBreak/>
        <w:drawing>
          <wp:inline distT="0" distB="0" distL="0" distR="0">
            <wp:extent cx="5402580" cy="30372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rsidR="00482202" w:rsidRDefault="00482202" w:rsidP="002F6E0C">
      <w:pPr>
        <w:pStyle w:val="aa"/>
        <w:adjustRightInd w:val="0"/>
        <w:snapToGrid w:val="0"/>
        <w:ind w:firstLine="480"/>
        <w:jc w:val="center"/>
      </w:pPr>
      <w:r>
        <w:rPr>
          <w:rFonts w:hint="eastAsia"/>
        </w:rPr>
        <w:t>截图</w:t>
      </w:r>
      <w:r>
        <w:rPr>
          <w:rFonts w:hint="eastAsia"/>
        </w:rPr>
        <w:t>3.2</w:t>
      </w:r>
      <w:r>
        <w:rPr>
          <w:rFonts w:hint="eastAsia"/>
        </w:rPr>
        <w:t>，</w:t>
      </w:r>
      <w:r>
        <w:rPr>
          <w:rFonts w:hint="eastAsia"/>
        </w:rPr>
        <w:t>.</w:t>
      </w:r>
      <w:r>
        <w:t>i</w:t>
      </w:r>
      <w:r>
        <w:rPr>
          <w:rFonts w:hint="eastAsia"/>
        </w:rPr>
        <w:t>编译生成</w:t>
      </w:r>
      <w:r>
        <w:rPr>
          <w:rFonts w:hint="eastAsia"/>
        </w:rPr>
        <w:t>.</w:t>
      </w:r>
      <w:r>
        <w:t>s</w:t>
      </w:r>
      <w:r>
        <w:rPr>
          <w:rFonts w:hint="eastAsia"/>
        </w:rPr>
        <w:t>文件</w:t>
      </w:r>
    </w:p>
    <w:p w:rsidR="000B6263" w:rsidRDefault="000B6263" w:rsidP="00915F7E">
      <w:pPr>
        <w:pStyle w:val="2"/>
      </w:pPr>
      <w:bookmarkStart w:id="58" w:name="_Toc532238409"/>
      <w:r>
        <w:rPr>
          <w:rFonts w:hint="eastAsia"/>
        </w:rPr>
        <w:t>3.3 Hello的编译结果解析</w:t>
      </w:r>
      <w:bookmarkEnd w:id="58"/>
    </w:p>
    <w:p w:rsidR="00EC408D" w:rsidRDefault="00915F7E" w:rsidP="00EC408D">
      <w:pPr>
        <w:numPr>
          <w:ilvl w:val="0"/>
          <w:numId w:val="9"/>
        </w:numPr>
        <w:ind w:left="900"/>
        <w:rPr>
          <w:rFonts w:hint="eastAsia"/>
        </w:rPr>
      </w:pPr>
      <w:r>
        <w:rPr>
          <w:rFonts w:hint="eastAsia"/>
        </w:rPr>
        <w:t>h</w:t>
      </w:r>
      <w:r>
        <w:t>ello.s</w:t>
      </w:r>
      <w:r>
        <w:rPr>
          <w:rFonts w:hint="eastAsia"/>
        </w:rPr>
        <w:t>文件分析</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4"/>
        <w:gridCol w:w="3907"/>
      </w:tblGrid>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内容</w:t>
            </w:r>
          </w:p>
        </w:tc>
        <w:tc>
          <w:tcPr>
            <w:tcW w:w="3907" w:type="dxa"/>
            <w:shd w:val="clear" w:color="auto" w:fill="auto"/>
            <w:vAlign w:val="center"/>
          </w:tcPr>
          <w:p w:rsidR="00175C41" w:rsidRDefault="00175C41" w:rsidP="00D12579">
            <w:pPr>
              <w:widowControl w:val="0"/>
              <w:jc w:val="center"/>
              <w:rPr>
                <w:rFonts w:hint="eastAsia"/>
              </w:rPr>
            </w:pPr>
            <w:r>
              <w:rPr>
                <w:rFonts w:hint="eastAsia"/>
              </w:rPr>
              <w:t>含义</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filet</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声明源文件</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text</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声明以下是代码段</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globl</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声明一个全局变量</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t xml:space="preserve">.secetion  </w:t>
            </w:r>
            <w:r>
              <w:rPr>
                <w:rFonts w:hint="eastAsia"/>
              </w:rPr>
              <w:t>.ro</w:t>
            </w:r>
            <w:r>
              <w:t>data</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声明以下是</w:t>
            </w:r>
            <w:r>
              <w:rPr>
                <w:rFonts w:hint="eastAsia"/>
              </w:rPr>
              <w:t>rodata</w:t>
            </w:r>
            <w:r>
              <w:rPr>
                <w:rFonts w:hint="eastAsia"/>
              </w:rPr>
              <w:t>节</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align</w:t>
            </w:r>
          </w:p>
        </w:tc>
        <w:tc>
          <w:tcPr>
            <w:tcW w:w="3907" w:type="dxa"/>
            <w:shd w:val="clear" w:color="auto" w:fill="auto"/>
            <w:vAlign w:val="center"/>
          </w:tcPr>
          <w:p w:rsidR="00175C41" w:rsidRDefault="00175C41" w:rsidP="00D12579">
            <w:pPr>
              <w:widowControl w:val="0"/>
              <w:jc w:val="center"/>
              <w:rPr>
                <w:rFonts w:hint="eastAsia"/>
              </w:rPr>
            </w:pPr>
            <w:r w:rsidRPr="00F00340">
              <w:rPr>
                <w:rFonts w:hint="eastAsia"/>
              </w:rPr>
              <w:t>声明对指令或者数据的存放地址进行对齐的</w:t>
            </w:r>
            <w:r w:rsidRPr="00F00340">
              <w:rPr>
                <w:rFonts w:hint="eastAsia"/>
              </w:rPr>
              <w:t xml:space="preserve"> </w:t>
            </w:r>
            <w:r w:rsidRPr="00F00340">
              <w:rPr>
                <w:rFonts w:hint="eastAsia"/>
              </w:rPr>
              <w:t>方式</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long</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声明一个</w:t>
            </w:r>
            <w:r>
              <w:rPr>
                <w:rFonts w:hint="eastAsia"/>
              </w:rPr>
              <w:t>long</w:t>
            </w:r>
            <w:r>
              <w:rPr>
                <w:rFonts w:hint="eastAsia"/>
              </w:rPr>
              <w:t>类型</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w:t>
            </w:r>
            <w:r>
              <w:t>string</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声明一个</w:t>
            </w:r>
            <w:r>
              <w:rPr>
                <w:rFonts w:hint="eastAsia"/>
              </w:rPr>
              <w:t>string</w:t>
            </w:r>
            <w:r>
              <w:rPr>
                <w:rFonts w:hint="eastAsia"/>
              </w:rPr>
              <w:t>类型</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Pr>
                <w:rFonts w:hint="eastAsia"/>
              </w:rPr>
              <w:t>.size</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声明大小</w:t>
            </w:r>
          </w:p>
        </w:tc>
      </w:tr>
      <w:tr w:rsidR="00175C41" w:rsidTr="00D12579">
        <w:trPr>
          <w:jc w:val="center"/>
        </w:trPr>
        <w:tc>
          <w:tcPr>
            <w:tcW w:w="3914" w:type="dxa"/>
            <w:shd w:val="clear" w:color="auto" w:fill="auto"/>
            <w:vAlign w:val="center"/>
          </w:tcPr>
          <w:p w:rsidR="00175C41" w:rsidRDefault="00175C41" w:rsidP="00D12579">
            <w:pPr>
              <w:widowControl w:val="0"/>
              <w:jc w:val="center"/>
              <w:rPr>
                <w:rFonts w:hint="eastAsia"/>
              </w:rPr>
            </w:pPr>
            <w:r w:rsidRPr="00150ABC">
              <w:t>.type</w:t>
            </w:r>
          </w:p>
        </w:tc>
        <w:tc>
          <w:tcPr>
            <w:tcW w:w="3907" w:type="dxa"/>
            <w:shd w:val="clear" w:color="auto" w:fill="auto"/>
            <w:vAlign w:val="center"/>
          </w:tcPr>
          <w:p w:rsidR="00175C41" w:rsidRDefault="00175C41" w:rsidP="00D12579">
            <w:pPr>
              <w:widowControl w:val="0"/>
              <w:jc w:val="center"/>
              <w:rPr>
                <w:rFonts w:hint="eastAsia"/>
              </w:rPr>
            </w:pPr>
            <w:r>
              <w:rPr>
                <w:rFonts w:hint="eastAsia"/>
              </w:rPr>
              <w:t>声明是函数类型还是对象类型</w:t>
            </w:r>
          </w:p>
        </w:tc>
      </w:tr>
    </w:tbl>
    <w:p w:rsidR="00175C41" w:rsidRPr="00175C41" w:rsidRDefault="00175C41" w:rsidP="00175C41">
      <w:pPr>
        <w:ind w:left="900"/>
        <w:rPr>
          <w:rFonts w:hint="eastAsia"/>
        </w:rPr>
      </w:pPr>
    </w:p>
    <w:p w:rsidR="00175C41" w:rsidRDefault="00C91793" w:rsidP="00175C41">
      <w:pPr>
        <w:numPr>
          <w:ilvl w:val="0"/>
          <w:numId w:val="9"/>
        </w:numPr>
        <w:ind w:left="900"/>
      </w:pPr>
      <w:r>
        <w:rPr>
          <w:rFonts w:hint="eastAsia"/>
        </w:rPr>
        <w:t>数据类型</w:t>
      </w:r>
      <w:r w:rsidR="004460F7">
        <w:rPr>
          <w:rFonts w:hint="eastAsia"/>
        </w:rPr>
        <w:t>之</w:t>
      </w:r>
      <w:r w:rsidR="00F37F8E">
        <w:rPr>
          <w:rFonts w:hint="eastAsia"/>
        </w:rPr>
        <w:t>整数</w:t>
      </w:r>
    </w:p>
    <w:p w:rsidR="00911683" w:rsidRDefault="00C91793" w:rsidP="00911683">
      <w:pPr>
        <w:ind w:left="900"/>
      </w:pPr>
      <w:r>
        <w:rPr>
          <w:rFonts w:hint="eastAsia"/>
        </w:rPr>
        <w:t>hello</w:t>
      </w:r>
      <w:r>
        <w:t>.s</w:t>
      </w:r>
      <w:r>
        <w:rPr>
          <w:rFonts w:hint="eastAsia"/>
        </w:rPr>
        <w:t>中用到的</w:t>
      </w:r>
      <w:r w:rsidR="00346766">
        <w:rPr>
          <w:rFonts w:hint="eastAsia"/>
        </w:rPr>
        <w:t>数据</w:t>
      </w:r>
      <w:r w:rsidR="00C21A38">
        <w:rPr>
          <w:rFonts w:hint="eastAsia"/>
        </w:rPr>
        <w:t>全局变量</w:t>
      </w:r>
      <w:r w:rsidR="00346766">
        <w:rPr>
          <w:rFonts w:hint="eastAsia"/>
        </w:rPr>
        <w:t>（</w:t>
      </w:r>
      <w:r w:rsidR="00346766">
        <w:rPr>
          <w:rFonts w:hint="eastAsia"/>
        </w:rPr>
        <w:t>int</w:t>
      </w:r>
      <w:r w:rsidR="00346766">
        <w:t xml:space="preserve"> </w:t>
      </w:r>
      <w:r w:rsidR="00346766">
        <w:rPr>
          <w:rFonts w:hint="eastAsia"/>
        </w:rPr>
        <w:t>sl</w:t>
      </w:r>
      <w:r w:rsidR="00A3184B">
        <w:rPr>
          <w:rFonts w:hint="eastAsia"/>
        </w:rPr>
        <w:t>ee</w:t>
      </w:r>
      <w:r w:rsidR="00346766">
        <w:rPr>
          <w:rFonts w:hint="eastAsia"/>
        </w:rPr>
        <w:t>psecs</w:t>
      </w:r>
      <w:r w:rsidR="00346766">
        <w:rPr>
          <w:rFonts w:hint="eastAsia"/>
        </w:rPr>
        <w:t>）</w:t>
      </w:r>
      <w:r w:rsidR="00C21A38">
        <w:rPr>
          <w:rFonts w:hint="eastAsia"/>
        </w:rPr>
        <w:t>，</w:t>
      </w:r>
      <w:r w:rsidR="00346766">
        <w:rPr>
          <w:rFonts w:hint="eastAsia"/>
        </w:rPr>
        <w:t>局部变量（如</w:t>
      </w:r>
      <w:r w:rsidR="00346766">
        <w:rPr>
          <w:rFonts w:hint="eastAsia"/>
        </w:rPr>
        <w:t>int</w:t>
      </w:r>
      <w:r w:rsidR="00346766">
        <w:t xml:space="preserve"> </w:t>
      </w:r>
      <w:r w:rsidR="00346766">
        <w:rPr>
          <w:rFonts w:hint="eastAsia"/>
        </w:rPr>
        <w:t>i</w:t>
      </w:r>
      <w:r w:rsidR="00346766">
        <w:rPr>
          <w:rFonts w:hint="eastAsia"/>
        </w:rPr>
        <w:t>），表达式（如</w:t>
      </w:r>
      <w:r w:rsidR="00346766">
        <w:rPr>
          <w:rFonts w:hint="eastAsia"/>
        </w:rPr>
        <w:t>i++</w:t>
      </w:r>
      <w:r w:rsidR="00346766">
        <w:rPr>
          <w:rFonts w:hint="eastAsia"/>
        </w:rPr>
        <w:t>）</w:t>
      </w:r>
      <w:r w:rsidR="00A65250">
        <w:rPr>
          <w:rFonts w:hint="eastAsia"/>
        </w:rPr>
        <w:t>。</w:t>
      </w:r>
    </w:p>
    <w:p w:rsidR="00F37F8E" w:rsidRDefault="00A65250" w:rsidP="00911683">
      <w:pPr>
        <w:ind w:left="900"/>
      </w:pPr>
      <w:r>
        <w:rPr>
          <w:rFonts w:hint="eastAsia"/>
        </w:rPr>
        <w:t>数据类型有</w:t>
      </w:r>
      <w:r w:rsidR="00A3184B">
        <w:rPr>
          <w:rFonts w:hint="eastAsia"/>
        </w:rPr>
        <w:t>整型</w:t>
      </w:r>
      <w:r>
        <w:rPr>
          <w:rFonts w:hint="eastAsia"/>
        </w:rPr>
        <w:t>，数组，字符串。</w:t>
      </w:r>
    </w:p>
    <w:p w:rsidR="00136CA2" w:rsidRDefault="00136CA2" w:rsidP="00F37F8E">
      <w:pPr>
        <w:ind w:left="900"/>
      </w:pPr>
      <w:r>
        <w:rPr>
          <w:rFonts w:hint="eastAsia"/>
        </w:rPr>
        <w:lastRenderedPageBreak/>
        <w:t>我们首先看整数。</w:t>
      </w:r>
    </w:p>
    <w:p w:rsidR="00136CA2" w:rsidRDefault="00A3184B" w:rsidP="00F37F8E">
      <w:pPr>
        <w:ind w:left="900"/>
      </w:pPr>
      <w:r>
        <w:rPr>
          <w:rFonts w:hint="eastAsia"/>
        </w:rPr>
        <w:t>程序中的整数有</w:t>
      </w:r>
      <w:r>
        <w:rPr>
          <w:rFonts w:hint="eastAsia"/>
        </w:rPr>
        <w:t>int</w:t>
      </w:r>
      <w:r>
        <w:t xml:space="preserve"> </w:t>
      </w:r>
      <w:r>
        <w:rPr>
          <w:rFonts w:hint="eastAsia"/>
        </w:rPr>
        <w:t>sleepsecs</w:t>
      </w:r>
      <w:r>
        <w:rPr>
          <w:rFonts w:hint="eastAsia"/>
        </w:rPr>
        <w:t>，</w:t>
      </w:r>
      <w:r>
        <w:rPr>
          <w:rFonts w:hint="eastAsia"/>
        </w:rPr>
        <w:t>int</w:t>
      </w:r>
      <w:r>
        <w:t xml:space="preserve"> </w:t>
      </w:r>
      <w:r>
        <w:rPr>
          <w:rFonts w:hint="eastAsia"/>
        </w:rPr>
        <w:t>i</w:t>
      </w:r>
      <w:r w:rsidR="00911683">
        <w:rPr>
          <w:rFonts w:hint="eastAsia"/>
        </w:rPr>
        <w:t>，</w:t>
      </w:r>
      <w:r w:rsidR="00911683">
        <w:rPr>
          <w:rFonts w:hint="eastAsia"/>
        </w:rPr>
        <w:t>int</w:t>
      </w:r>
      <w:r w:rsidR="00911683">
        <w:t xml:space="preserve"> </w:t>
      </w:r>
      <w:r w:rsidR="00911683">
        <w:rPr>
          <w:rFonts w:hint="eastAsia"/>
        </w:rPr>
        <w:t>argc</w:t>
      </w:r>
      <w:r w:rsidR="00911683">
        <w:rPr>
          <w:rFonts w:hint="eastAsia"/>
        </w:rPr>
        <w:t>，常数立即数（如</w:t>
      </w:r>
      <w:r w:rsidR="00911683">
        <w:rPr>
          <w:rFonts w:hint="eastAsia"/>
        </w:rPr>
        <w:t>3</w:t>
      </w:r>
      <w:r w:rsidR="00911683">
        <w:rPr>
          <w:rFonts w:hint="eastAsia"/>
        </w:rPr>
        <w:t>，</w:t>
      </w:r>
      <w:r w:rsidR="00911683">
        <w:rPr>
          <w:rFonts w:hint="eastAsia"/>
        </w:rPr>
        <w:t>0</w:t>
      </w:r>
      <w:r w:rsidR="00911683">
        <w:rPr>
          <w:rFonts w:hint="eastAsia"/>
        </w:rPr>
        <w:t>，</w:t>
      </w:r>
      <w:r w:rsidR="00911683">
        <w:rPr>
          <w:rFonts w:hint="eastAsia"/>
        </w:rPr>
        <w:t>10</w:t>
      </w:r>
      <w:r w:rsidR="00911683">
        <w:rPr>
          <w:rFonts w:hint="eastAsia"/>
        </w:rPr>
        <w:t>等）</w:t>
      </w:r>
    </w:p>
    <w:p w:rsidR="00911683" w:rsidRDefault="005B2F0A" w:rsidP="00FB69DE">
      <w:pPr>
        <w:ind w:left="900"/>
      </w:pPr>
      <w:r>
        <w:rPr>
          <w:rFonts w:hint="eastAsia"/>
        </w:rPr>
        <w:t>1</w:t>
      </w:r>
      <w:r>
        <w:rPr>
          <w:rFonts w:hint="eastAsia"/>
        </w:rPr>
        <w:t>）</w:t>
      </w:r>
      <w:r w:rsidR="00911683">
        <w:rPr>
          <w:rFonts w:hint="eastAsia"/>
        </w:rPr>
        <w:t>对于</w:t>
      </w:r>
      <w:r w:rsidR="00911683">
        <w:rPr>
          <w:rFonts w:hint="eastAsia"/>
        </w:rPr>
        <w:t>int</w:t>
      </w:r>
      <w:r w:rsidR="00911683">
        <w:t xml:space="preserve"> </w:t>
      </w:r>
      <w:r w:rsidR="00911683">
        <w:rPr>
          <w:rFonts w:hint="eastAsia"/>
        </w:rPr>
        <w:t>sleepsecs</w:t>
      </w:r>
      <w:r>
        <w:rPr>
          <w:rFonts w:hint="eastAsia"/>
        </w:rPr>
        <w:t>。</w:t>
      </w:r>
      <w:r>
        <w:rPr>
          <w:rFonts w:hint="eastAsia"/>
        </w:rPr>
        <w:t>sleepsecs</w:t>
      </w:r>
      <w:r>
        <w:rPr>
          <w:rFonts w:hint="eastAsia"/>
        </w:rPr>
        <w:t>是已经</w:t>
      </w:r>
      <w:r w:rsidR="00153BBC">
        <w:rPr>
          <w:rFonts w:hint="eastAsia"/>
        </w:rPr>
        <w:t>被</w:t>
      </w:r>
      <w:r>
        <w:rPr>
          <w:rFonts w:hint="eastAsia"/>
        </w:rPr>
        <w:t>初始化的全局变量</w:t>
      </w:r>
      <w:r w:rsidR="00FB69DE">
        <w:rPr>
          <w:rFonts w:hint="eastAsia"/>
        </w:rPr>
        <w:t>（初始化语句为</w:t>
      </w:r>
      <w:r w:rsidR="00FB69DE" w:rsidRPr="00FB69DE">
        <w:t>int sleepsecs=2.5;</w:t>
      </w:r>
      <w:r w:rsidR="00FB69DE">
        <w:rPr>
          <w:rFonts w:hint="eastAsia"/>
        </w:rPr>
        <w:t>）由于</w:t>
      </w:r>
      <w:r w:rsidR="00FB69DE" w:rsidRPr="00FB69DE">
        <w:rPr>
          <w:rFonts w:hint="eastAsia"/>
        </w:rPr>
        <w:t xml:space="preserve">.data </w:t>
      </w:r>
      <w:r w:rsidR="00FB69DE" w:rsidRPr="00FB69DE">
        <w:rPr>
          <w:rFonts w:hint="eastAsia"/>
        </w:rPr>
        <w:t>节存放已经初始化的全局和静态</w:t>
      </w:r>
      <w:r w:rsidR="00FB69DE">
        <w:rPr>
          <w:rFonts w:hint="eastAsia"/>
        </w:rPr>
        <w:t>C</w:t>
      </w:r>
      <w:r w:rsidR="00FB69DE" w:rsidRPr="00FB69DE">
        <w:rPr>
          <w:rFonts w:hint="eastAsia"/>
        </w:rPr>
        <w:t>变量</w:t>
      </w:r>
      <w:r w:rsidR="00FB69DE">
        <w:rPr>
          <w:rFonts w:hint="eastAsia"/>
        </w:rPr>
        <w:t>，</w:t>
      </w:r>
      <w:r w:rsidR="00FB69DE" w:rsidRPr="00FB69DE">
        <w:rPr>
          <w:rFonts w:hint="eastAsia"/>
        </w:rPr>
        <w:t>编译器首先将</w:t>
      </w:r>
      <w:r w:rsidR="00BE58CD">
        <w:rPr>
          <w:rFonts w:hint="eastAsia"/>
        </w:rPr>
        <w:t>sleepsecs</w:t>
      </w:r>
      <w:r w:rsidR="00FB69DE" w:rsidRPr="00FB69DE">
        <w:rPr>
          <w:rFonts w:hint="eastAsia"/>
        </w:rPr>
        <w:t>在</w:t>
      </w:r>
      <w:r w:rsidR="00BE58CD">
        <w:rPr>
          <w:rFonts w:hint="eastAsia"/>
        </w:rPr>
        <w:t>.text</w:t>
      </w:r>
      <w:r w:rsidR="00BE58CD">
        <w:rPr>
          <w:rFonts w:hint="eastAsia"/>
        </w:rPr>
        <w:t>代码段中声明为全局变量</w:t>
      </w:r>
      <w:r w:rsidR="00DE1158">
        <w:rPr>
          <w:rFonts w:hint="eastAsia"/>
        </w:rPr>
        <w:t>；</w:t>
      </w:r>
      <w:r w:rsidR="00FB69DE" w:rsidRPr="00FB69DE">
        <w:rPr>
          <w:rFonts w:hint="eastAsia"/>
        </w:rPr>
        <w:t>其次在</w:t>
      </w:r>
      <w:r w:rsidR="00FB69DE" w:rsidRPr="00FB69DE">
        <w:rPr>
          <w:rFonts w:hint="eastAsia"/>
        </w:rPr>
        <w:t xml:space="preserve">.data </w:t>
      </w:r>
      <w:r w:rsidR="00FB69DE" w:rsidRPr="00FB69DE">
        <w:rPr>
          <w:rFonts w:hint="eastAsia"/>
        </w:rPr>
        <w:t>段中，设置对齐方式</w:t>
      </w:r>
      <w:r w:rsidR="00A431D6">
        <w:rPr>
          <w:rFonts w:hint="eastAsia"/>
        </w:rPr>
        <w:t>（</w:t>
      </w:r>
      <w:r w:rsidR="00A431D6">
        <w:rPr>
          <w:rFonts w:hint="eastAsia"/>
        </w:rPr>
        <w:t>.</w:t>
      </w:r>
      <w:r w:rsidR="00A431D6">
        <w:t>align</w:t>
      </w:r>
      <w:r w:rsidR="00A431D6">
        <w:rPr>
          <w:rFonts w:hint="eastAsia"/>
        </w:rPr>
        <w:t>）</w:t>
      </w:r>
      <w:r w:rsidR="00FB69DE" w:rsidRPr="00FB69DE">
        <w:rPr>
          <w:rFonts w:hint="eastAsia"/>
        </w:rPr>
        <w:t>为</w:t>
      </w:r>
      <w:r w:rsidR="00FB69DE" w:rsidRPr="00FB69DE">
        <w:rPr>
          <w:rFonts w:hint="eastAsia"/>
        </w:rPr>
        <w:t>4</w:t>
      </w:r>
      <w:r w:rsidR="00DE1158">
        <w:rPr>
          <w:rFonts w:hint="eastAsia"/>
        </w:rPr>
        <w:t>字节对齐，</w:t>
      </w:r>
      <w:r w:rsidR="00FB69DE" w:rsidRPr="00FB69DE">
        <w:rPr>
          <w:rFonts w:hint="eastAsia"/>
        </w:rPr>
        <w:t>设置类型</w:t>
      </w:r>
      <w:r w:rsidR="00A431D6">
        <w:rPr>
          <w:rFonts w:hint="eastAsia"/>
        </w:rPr>
        <w:t>（</w:t>
      </w:r>
      <w:r w:rsidR="00A431D6">
        <w:rPr>
          <w:rFonts w:hint="eastAsia"/>
        </w:rPr>
        <w:t>.</w:t>
      </w:r>
      <w:r w:rsidR="00A431D6">
        <w:t>type</w:t>
      </w:r>
      <w:r w:rsidR="00A431D6">
        <w:rPr>
          <w:rFonts w:hint="eastAsia"/>
        </w:rPr>
        <w:t>）为对象，</w:t>
      </w:r>
      <w:r w:rsidR="00FB69DE" w:rsidRPr="00FB69DE">
        <w:rPr>
          <w:rFonts w:hint="eastAsia"/>
        </w:rPr>
        <w:t>设置大小</w:t>
      </w:r>
      <w:r w:rsidR="00FA5AB4">
        <w:rPr>
          <w:rFonts w:hint="eastAsia"/>
        </w:rPr>
        <w:t>（</w:t>
      </w:r>
      <w:r w:rsidR="00FA5AB4">
        <w:rPr>
          <w:rFonts w:hint="eastAsia"/>
        </w:rPr>
        <w:t>.</w:t>
      </w:r>
      <w:r w:rsidR="00FA5AB4">
        <w:t>size</w:t>
      </w:r>
      <w:r w:rsidR="00FA5AB4">
        <w:rPr>
          <w:rFonts w:hint="eastAsia"/>
        </w:rPr>
        <w:t>）</w:t>
      </w:r>
      <w:r w:rsidR="00FB69DE" w:rsidRPr="00FB69DE">
        <w:rPr>
          <w:rFonts w:hint="eastAsia"/>
        </w:rPr>
        <w:t>为</w:t>
      </w:r>
      <w:r w:rsidR="00FA5AB4">
        <w:rPr>
          <w:rFonts w:hint="eastAsia"/>
        </w:rPr>
        <w:t>4</w:t>
      </w:r>
      <w:r w:rsidR="00FA5AB4">
        <w:rPr>
          <w:rFonts w:hint="eastAsia"/>
        </w:rPr>
        <w:t>字节，</w:t>
      </w:r>
      <w:r w:rsidR="00FB69DE" w:rsidRPr="00FB69DE">
        <w:rPr>
          <w:rFonts w:hint="eastAsia"/>
        </w:rPr>
        <w:t>设置为</w:t>
      </w:r>
      <w:r w:rsidR="00FA5AB4">
        <w:rPr>
          <w:rFonts w:hint="eastAsia"/>
        </w:rPr>
        <w:t>long</w:t>
      </w:r>
      <w:r w:rsidR="00FB69DE" w:rsidRPr="00FB69DE">
        <w:rPr>
          <w:rFonts w:hint="eastAsia"/>
        </w:rPr>
        <w:t>类型</w:t>
      </w:r>
      <w:r w:rsidR="00FA5AB4">
        <w:rPr>
          <w:rFonts w:hint="eastAsia"/>
        </w:rPr>
        <w:t>（</w:t>
      </w:r>
      <w:r w:rsidR="00FA5AB4">
        <w:rPr>
          <w:rFonts w:hint="eastAsia"/>
        </w:rPr>
        <w:t>.</w:t>
      </w:r>
      <w:r w:rsidR="00FA5AB4">
        <w:t>long</w:t>
      </w:r>
      <w:r w:rsidR="00FA5AB4">
        <w:rPr>
          <w:rFonts w:hint="eastAsia"/>
        </w:rPr>
        <w:t>），其</w:t>
      </w:r>
      <w:r w:rsidR="00FB69DE" w:rsidRPr="00FB69DE">
        <w:rPr>
          <w:rFonts w:hint="eastAsia"/>
        </w:rPr>
        <w:t>值为</w:t>
      </w:r>
      <w:r w:rsidR="00FB69DE" w:rsidRPr="00FB69DE">
        <w:rPr>
          <w:rFonts w:hint="eastAsia"/>
        </w:rPr>
        <w:t>2</w:t>
      </w:r>
      <w:r w:rsidR="00BD67E5">
        <w:rPr>
          <w:rFonts w:hint="eastAsia"/>
        </w:rPr>
        <w:t>（如截图</w:t>
      </w:r>
      <w:r w:rsidR="00603AE2">
        <w:rPr>
          <w:rFonts w:hint="eastAsia"/>
        </w:rPr>
        <w:t>3.</w:t>
      </w:r>
      <w:r w:rsidR="002D21B4">
        <w:rPr>
          <w:rFonts w:hint="eastAsia"/>
        </w:rPr>
        <w:t>3.2</w:t>
      </w:r>
      <w:r w:rsidR="00603AE2">
        <w:rPr>
          <w:rFonts w:hint="eastAsia"/>
        </w:rPr>
        <w:t>-</w:t>
      </w:r>
      <w:r w:rsidR="00BD67E5">
        <w:rPr>
          <w:rFonts w:hint="eastAsia"/>
        </w:rPr>
        <w:t>1</w:t>
      </w:r>
      <w:r w:rsidR="00BD67E5">
        <w:rPr>
          <w:rFonts w:hint="eastAsia"/>
        </w:rPr>
        <w:t>）</w:t>
      </w:r>
      <w:r w:rsidR="00FA5AB4">
        <w:rPr>
          <w:rFonts w:hint="eastAsia"/>
        </w:rPr>
        <w:t>。</w:t>
      </w:r>
    </w:p>
    <w:p w:rsidR="00A27C87" w:rsidRDefault="009118EF" w:rsidP="00A27C87">
      <w:pPr>
        <w:ind w:left="900"/>
      </w:pPr>
      <w:r>
        <w:rPr>
          <w:rFonts w:hint="eastAsia"/>
        </w:rPr>
        <w:t>有趣的是，在这个过程中，我们发现全局变量</w:t>
      </w:r>
      <w:r>
        <w:rPr>
          <w:rFonts w:hint="eastAsia"/>
        </w:rPr>
        <w:t>sleepsecs</w:t>
      </w:r>
      <w:r>
        <w:rPr>
          <w:rFonts w:hint="eastAsia"/>
        </w:rPr>
        <w:t>被转化为</w:t>
      </w:r>
      <w:r>
        <w:rPr>
          <w:rFonts w:hint="eastAsia"/>
        </w:rPr>
        <w:t>long</w:t>
      </w:r>
      <w:r>
        <w:rPr>
          <w:rFonts w:hint="eastAsia"/>
        </w:rPr>
        <w:t>类型。这个问题是因为自动转换是内置规则，即隐式转换，</w:t>
      </w:r>
      <w:r w:rsidR="000F632F">
        <w:rPr>
          <w:rFonts w:hint="eastAsia"/>
        </w:rPr>
        <w:t>而且</w:t>
      </w:r>
      <w:r>
        <w:rPr>
          <w:rFonts w:hint="eastAsia"/>
        </w:rPr>
        <w:t>int</w:t>
      </w:r>
      <w:r>
        <w:rPr>
          <w:rFonts w:hint="eastAsia"/>
        </w:rPr>
        <w:t>转化为</w:t>
      </w:r>
      <w:r>
        <w:rPr>
          <w:rFonts w:hint="eastAsia"/>
        </w:rPr>
        <w:t>long</w:t>
      </w:r>
      <w:r>
        <w:rPr>
          <w:rFonts w:hint="eastAsia"/>
        </w:rPr>
        <w:t>不会丢失数据</w:t>
      </w:r>
      <w:r w:rsidR="000F632F">
        <w:rPr>
          <w:rFonts w:hint="eastAsia"/>
        </w:rPr>
        <w:t>。</w:t>
      </w:r>
      <w:r w:rsidR="00334FCB">
        <w:rPr>
          <w:rFonts w:hint="eastAsia"/>
        </w:rPr>
        <w:t>这与编译器缺省有关。</w:t>
      </w:r>
    </w:p>
    <w:p w:rsidR="00BB2A2D" w:rsidRDefault="00A07C5E" w:rsidP="00A27C87">
      <w:pPr>
        <w:ind w:left="900"/>
        <w:rPr>
          <w:noProof/>
        </w:rPr>
      </w:pPr>
      <w:r w:rsidRPr="00AD4702">
        <w:rPr>
          <w:noProof/>
        </w:rPr>
        <w:drawing>
          <wp:inline distT="0" distB="0" distL="0" distR="0">
            <wp:extent cx="5402580" cy="163957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1639570"/>
                    </a:xfrm>
                    <a:prstGeom prst="rect">
                      <a:avLst/>
                    </a:prstGeom>
                    <a:noFill/>
                    <a:ln>
                      <a:noFill/>
                    </a:ln>
                  </pic:spPr>
                </pic:pic>
              </a:graphicData>
            </a:graphic>
          </wp:inline>
        </w:drawing>
      </w:r>
    </w:p>
    <w:p w:rsidR="00BB2A2D" w:rsidRDefault="00BB2A2D" w:rsidP="00BB2A2D">
      <w:pPr>
        <w:ind w:left="900"/>
        <w:jc w:val="center"/>
        <w:rPr>
          <w:rFonts w:hint="eastAsia"/>
        </w:rPr>
      </w:pPr>
      <w:r w:rsidRPr="00BB2A2D">
        <w:rPr>
          <w:rFonts w:hint="eastAsia"/>
        </w:rPr>
        <w:t>截图</w:t>
      </w:r>
      <w:r w:rsidR="004763A7">
        <w:rPr>
          <w:rFonts w:hint="eastAsia"/>
        </w:rPr>
        <w:t>3.2.</w:t>
      </w:r>
      <w:r w:rsidR="006C4254">
        <w:rPr>
          <w:rFonts w:hint="eastAsia"/>
        </w:rPr>
        <w:t>2</w:t>
      </w:r>
      <w:r w:rsidR="004763A7">
        <w:rPr>
          <w:rFonts w:hint="eastAsia"/>
        </w:rPr>
        <w:t>-</w:t>
      </w:r>
      <w:r w:rsidRPr="00BB2A2D">
        <w:rPr>
          <w:rFonts w:hint="eastAsia"/>
        </w:rPr>
        <w:t>1</w:t>
      </w:r>
      <w:r w:rsidRPr="00BB2A2D">
        <w:rPr>
          <w:rFonts w:hint="eastAsia"/>
        </w:rPr>
        <w:t>，</w:t>
      </w:r>
      <w:r w:rsidRPr="00BB2A2D">
        <w:rPr>
          <w:rFonts w:hint="eastAsia"/>
        </w:rPr>
        <w:t>int sleepsecs</w:t>
      </w:r>
      <w:r w:rsidRPr="00BB2A2D">
        <w:rPr>
          <w:rFonts w:hint="eastAsia"/>
        </w:rPr>
        <w:t>分析</w:t>
      </w:r>
    </w:p>
    <w:p w:rsidR="00A27C87" w:rsidRDefault="007E4EB3" w:rsidP="008706DB">
      <w:pPr>
        <w:ind w:left="900"/>
      </w:pPr>
      <w:r>
        <w:rPr>
          <w:rFonts w:hint="eastAsia"/>
        </w:rPr>
        <w:t>2</w:t>
      </w:r>
      <w:r>
        <w:rPr>
          <w:rFonts w:hint="eastAsia"/>
        </w:rPr>
        <w:t>）对于</w:t>
      </w:r>
      <w:r>
        <w:rPr>
          <w:rFonts w:hint="eastAsia"/>
        </w:rPr>
        <w:t>int</w:t>
      </w:r>
      <w:r>
        <w:t xml:space="preserve"> </w:t>
      </w:r>
      <w:r>
        <w:rPr>
          <w:rFonts w:hint="eastAsia"/>
        </w:rPr>
        <w:t>i</w:t>
      </w:r>
      <w:r>
        <w:rPr>
          <w:rFonts w:hint="eastAsia"/>
        </w:rPr>
        <w:t>。</w:t>
      </w:r>
      <w:r w:rsidR="00C74A66">
        <w:rPr>
          <w:rFonts w:hint="eastAsia"/>
        </w:rPr>
        <w:t>首先局部</w:t>
      </w:r>
      <w:r w:rsidR="00C74A66">
        <w:rPr>
          <w:rFonts w:hint="eastAsia"/>
        </w:rPr>
        <w:t>C</w:t>
      </w:r>
      <w:r w:rsidR="00C74A66">
        <w:rPr>
          <w:rFonts w:hint="eastAsia"/>
        </w:rPr>
        <w:t>变量在运行时被保存在栈</w:t>
      </w:r>
      <w:r w:rsidR="001A5C94">
        <w:rPr>
          <w:rFonts w:hint="eastAsia"/>
        </w:rPr>
        <w:t>或者是寄存器</w:t>
      </w:r>
      <w:r w:rsidR="00C74A66">
        <w:rPr>
          <w:rFonts w:hint="eastAsia"/>
        </w:rPr>
        <w:t>里。</w:t>
      </w:r>
      <w:r w:rsidR="001A3D05">
        <w:rPr>
          <w:rFonts w:hint="eastAsia"/>
        </w:rPr>
        <w:t>具体到局部变量</w:t>
      </w:r>
      <w:r w:rsidR="001A3D05">
        <w:rPr>
          <w:rFonts w:hint="eastAsia"/>
        </w:rPr>
        <w:t>int</w:t>
      </w:r>
      <w:r w:rsidR="001A3D05">
        <w:t xml:space="preserve"> </w:t>
      </w:r>
      <w:r w:rsidR="001A3D05">
        <w:rPr>
          <w:rFonts w:hint="eastAsia"/>
        </w:rPr>
        <w:t>i</w:t>
      </w:r>
      <w:r w:rsidR="001A3D05">
        <w:rPr>
          <w:rFonts w:hint="eastAsia"/>
        </w:rPr>
        <w:t>，</w:t>
      </w:r>
      <w:r w:rsidR="00BB2A2D">
        <w:rPr>
          <w:rFonts w:hint="eastAsia"/>
        </w:rPr>
        <w:t>在</w:t>
      </w:r>
      <w:r w:rsidR="00BB2A2D">
        <w:rPr>
          <w:rFonts w:hint="eastAsia"/>
        </w:rPr>
        <w:t>hello</w:t>
      </w:r>
      <w:r w:rsidR="00BB2A2D">
        <w:t>.s</w:t>
      </w:r>
      <w:r w:rsidR="00BB2A2D">
        <w:rPr>
          <w:rFonts w:hint="eastAsia"/>
        </w:rPr>
        <w:t>文件中，编译器将</w:t>
      </w:r>
      <w:r w:rsidR="00BB2A2D">
        <w:rPr>
          <w:rFonts w:hint="eastAsia"/>
        </w:rPr>
        <w:t>i</w:t>
      </w:r>
      <w:r w:rsidR="00BB2A2D">
        <w:rPr>
          <w:rFonts w:hint="eastAsia"/>
        </w:rPr>
        <w:t>存储在栈上空间</w:t>
      </w:r>
      <w:r w:rsidR="00BB2A2D" w:rsidRPr="00BB2A2D">
        <w:t>-4(%rbp)</w:t>
      </w:r>
      <w:r w:rsidR="00BB2A2D">
        <w:rPr>
          <w:rFonts w:hint="eastAsia"/>
        </w:rPr>
        <w:t>中（如截图</w:t>
      </w:r>
      <w:r w:rsidR="007D1268">
        <w:rPr>
          <w:rFonts w:hint="eastAsia"/>
        </w:rPr>
        <w:t>3.3.2-</w:t>
      </w:r>
      <w:r w:rsidR="00BB2A2D">
        <w:rPr>
          <w:rFonts w:hint="eastAsia"/>
        </w:rPr>
        <w:t>2</w:t>
      </w:r>
      <w:r w:rsidR="00BB2A2D">
        <w:rPr>
          <w:rFonts w:hint="eastAsia"/>
        </w:rPr>
        <w:t>），而且可以看到的信息是</w:t>
      </w:r>
      <w:r w:rsidR="00BB2A2D">
        <w:rPr>
          <w:rFonts w:hint="eastAsia"/>
        </w:rPr>
        <w:t>i</w:t>
      </w:r>
      <w:r w:rsidR="00BB2A2D">
        <w:rPr>
          <w:rFonts w:hint="eastAsia"/>
        </w:rPr>
        <w:t>在栈上占据了</w:t>
      </w:r>
      <w:r w:rsidR="00BB2A2D">
        <w:rPr>
          <w:rFonts w:hint="eastAsia"/>
        </w:rPr>
        <w:t>4</w:t>
      </w:r>
      <w:r w:rsidR="00BB2A2D">
        <w:rPr>
          <w:rFonts w:hint="eastAsia"/>
        </w:rPr>
        <w:t>个字节的空间。</w:t>
      </w:r>
    </w:p>
    <w:p w:rsidR="008706DB" w:rsidRDefault="008706DB" w:rsidP="008706DB">
      <w:pPr>
        <w:jc w:val="left"/>
        <w:rPr>
          <w:rFonts w:ascii="宋体" w:hAnsi="宋体" w:cs="宋体"/>
          <w:kern w:val="0"/>
        </w:rPr>
      </w:pPr>
      <w:r>
        <w:rPr>
          <w:rFonts w:ascii="宋体" w:hAnsi="宋体" w:cs="宋体"/>
          <w:kern w:val="0"/>
        </w:rPr>
        <w:lastRenderedPageBreak/>
        <w:t xml:space="preserve">       </w:t>
      </w:r>
      <w:r w:rsidR="00A07C5E" w:rsidRPr="008706DB">
        <w:rPr>
          <w:rFonts w:ascii="宋体" w:hAnsi="宋体" w:cs="宋体"/>
          <w:noProof/>
          <w:kern w:val="0"/>
        </w:rPr>
        <w:drawing>
          <wp:inline distT="0" distB="0" distL="0" distR="0">
            <wp:extent cx="4708525" cy="2595880"/>
            <wp:effectExtent l="0" t="0" r="0" b="0"/>
            <wp:docPr id="14" name="图片 14" descr="%2@X$FF~T(%H}G@J{K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X$FF~T(%H}G@J{KRN]~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8525" cy="2595880"/>
                    </a:xfrm>
                    <a:prstGeom prst="rect">
                      <a:avLst/>
                    </a:prstGeom>
                    <a:noFill/>
                    <a:ln>
                      <a:noFill/>
                    </a:ln>
                  </pic:spPr>
                </pic:pic>
              </a:graphicData>
            </a:graphic>
          </wp:inline>
        </w:drawing>
      </w:r>
    </w:p>
    <w:p w:rsidR="008706DB" w:rsidRDefault="008706DB" w:rsidP="008706DB">
      <w:pPr>
        <w:jc w:val="center"/>
        <w:rPr>
          <w:rFonts w:ascii="宋体" w:hAnsi="宋体" w:cs="宋体"/>
          <w:kern w:val="0"/>
        </w:rPr>
      </w:pPr>
      <w:r>
        <w:rPr>
          <w:rFonts w:ascii="宋体" w:hAnsi="宋体" w:cs="宋体" w:hint="eastAsia"/>
          <w:kern w:val="0"/>
        </w:rPr>
        <w:t>截图</w:t>
      </w:r>
      <w:r w:rsidR="006C4254">
        <w:rPr>
          <w:rFonts w:ascii="宋体" w:hAnsi="宋体" w:cs="宋体" w:hint="eastAsia"/>
          <w:kern w:val="0"/>
        </w:rPr>
        <w:t>3.3.2-</w:t>
      </w:r>
      <w:r>
        <w:rPr>
          <w:rFonts w:ascii="宋体" w:hAnsi="宋体" w:cs="宋体" w:hint="eastAsia"/>
          <w:kern w:val="0"/>
        </w:rPr>
        <w:t>2，int</w:t>
      </w:r>
      <w:r>
        <w:rPr>
          <w:rFonts w:ascii="宋体" w:hAnsi="宋体" w:cs="宋体"/>
          <w:kern w:val="0"/>
        </w:rPr>
        <w:t xml:space="preserve"> </w:t>
      </w:r>
      <w:r>
        <w:rPr>
          <w:rFonts w:ascii="宋体" w:hAnsi="宋体" w:cs="宋体" w:hint="eastAsia"/>
          <w:kern w:val="0"/>
        </w:rPr>
        <w:t>i分析</w:t>
      </w:r>
    </w:p>
    <w:p w:rsidR="008706DB" w:rsidRDefault="008706DB" w:rsidP="00581E96">
      <w:pPr>
        <w:rPr>
          <w:rFonts w:ascii="宋体" w:hAnsi="宋体" w:cs="宋体"/>
          <w:kern w:val="0"/>
        </w:rPr>
      </w:pPr>
      <w:r>
        <w:rPr>
          <w:rFonts w:ascii="宋体" w:hAnsi="宋体" w:cs="宋体" w:hint="eastAsia"/>
          <w:kern w:val="0"/>
        </w:rPr>
        <w:t>3）对于int</w:t>
      </w:r>
      <w:r>
        <w:rPr>
          <w:rFonts w:ascii="宋体" w:hAnsi="宋体" w:cs="宋体"/>
          <w:kern w:val="0"/>
        </w:rPr>
        <w:t xml:space="preserve"> </w:t>
      </w:r>
      <w:r>
        <w:rPr>
          <w:rFonts w:ascii="宋体" w:hAnsi="宋体" w:cs="宋体" w:hint="eastAsia"/>
          <w:kern w:val="0"/>
        </w:rPr>
        <w:t>argc</w:t>
      </w:r>
      <w:r w:rsidR="00613184">
        <w:rPr>
          <w:rFonts w:ascii="宋体" w:hAnsi="宋体" w:cs="宋体" w:hint="eastAsia"/>
          <w:kern w:val="0"/>
        </w:rPr>
        <w:t>。</w:t>
      </w:r>
      <w:r w:rsidR="00DE15DD">
        <w:rPr>
          <w:rFonts w:ascii="宋体" w:hAnsi="宋体" w:cs="宋体" w:hint="eastAsia"/>
          <w:kern w:val="0"/>
        </w:rPr>
        <w:t>argc是我们main函数的第一个形式参数。</w:t>
      </w:r>
      <w:r w:rsidR="00581E96">
        <w:rPr>
          <w:rFonts w:ascii="宋体" w:hAnsi="宋体" w:cs="宋体" w:hint="eastAsia"/>
          <w:kern w:val="0"/>
        </w:rPr>
        <w:t xml:space="preserve">观察分析 </w:t>
      </w:r>
      <w:r w:rsidR="00581E96">
        <w:rPr>
          <w:rFonts w:ascii="宋体" w:hAnsi="宋体" w:cs="宋体"/>
          <w:kern w:val="0"/>
        </w:rPr>
        <w:t xml:space="preserve">          </w:t>
      </w:r>
      <w:r w:rsidR="00581E96">
        <w:rPr>
          <w:rFonts w:ascii="宋体" w:hAnsi="宋体" w:cs="宋体" w:hint="eastAsia"/>
          <w:kern w:val="0"/>
        </w:rPr>
        <w:t>h</w:t>
      </w:r>
      <w:r w:rsidR="00581E96">
        <w:rPr>
          <w:rFonts w:ascii="宋体" w:hAnsi="宋体" w:cs="宋体"/>
          <w:kern w:val="0"/>
        </w:rPr>
        <w:t>ello.s</w:t>
      </w:r>
      <w:r w:rsidR="00581E96">
        <w:rPr>
          <w:rFonts w:ascii="宋体" w:hAnsi="宋体" w:cs="宋体" w:hint="eastAsia"/>
          <w:kern w:val="0"/>
        </w:rPr>
        <w:t>文件</w:t>
      </w:r>
      <w:r w:rsidR="001C100D">
        <w:rPr>
          <w:rFonts w:ascii="宋体" w:hAnsi="宋体" w:cs="宋体" w:hint="eastAsia"/>
          <w:kern w:val="0"/>
        </w:rPr>
        <w:t>，我们可以看到这样的结构（如截图</w:t>
      </w:r>
      <w:r w:rsidR="0009705B">
        <w:rPr>
          <w:rFonts w:ascii="宋体" w:hAnsi="宋体" w:cs="宋体" w:hint="eastAsia"/>
          <w:kern w:val="0"/>
        </w:rPr>
        <w:t>3.3.2-3</w:t>
      </w:r>
      <w:r w:rsidR="001C100D">
        <w:rPr>
          <w:rFonts w:ascii="宋体" w:hAnsi="宋体" w:cs="宋体" w:hint="eastAsia"/>
          <w:kern w:val="0"/>
        </w:rPr>
        <w:t>）（%edi是第一个参数），我们可以看到我们将int</w:t>
      </w:r>
      <w:r w:rsidR="001C100D">
        <w:rPr>
          <w:rFonts w:ascii="宋体" w:hAnsi="宋体" w:cs="宋体"/>
          <w:kern w:val="0"/>
        </w:rPr>
        <w:t xml:space="preserve"> </w:t>
      </w:r>
      <w:r w:rsidR="001C100D">
        <w:rPr>
          <w:rFonts w:ascii="宋体" w:hAnsi="宋体" w:cs="宋体" w:hint="eastAsia"/>
          <w:kern w:val="0"/>
        </w:rPr>
        <w:t>argc赋值给了</w:t>
      </w:r>
      <w:r w:rsidR="0098528D">
        <w:rPr>
          <w:rFonts w:ascii="宋体" w:hAnsi="宋体" w:cs="宋体" w:hint="eastAsia"/>
          <w:kern w:val="0"/>
        </w:rPr>
        <w:t>-20(%rbp)，因此第一个形式参数页储存在栈上，且所在栈空间位置为-20(%rbp)</w:t>
      </w:r>
      <w:r w:rsidR="00D93048">
        <w:rPr>
          <w:rFonts w:ascii="宋体" w:hAnsi="宋体" w:cs="宋体" w:hint="eastAsia"/>
          <w:kern w:val="0"/>
        </w:rPr>
        <w:t>。</w:t>
      </w:r>
    </w:p>
    <w:p w:rsidR="00D93048" w:rsidRPr="00D93048" w:rsidRDefault="00A07C5E" w:rsidP="00D93048">
      <w:pPr>
        <w:jc w:val="center"/>
        <w:rPr>
          <w:rFonts w:ascii="宋体" w:hAnsi="宋体" w:cs="宋体"/>
          <w:kern w:val="0"/>
        </w:rPr>
      </w:pPr>
      <w:r w:rsidRPr="00D93048">
        <w:rPr>
          <w:rFonts w:ascii="宋体" w:hAnsi="宋体" w:cs="宋体"/>
          <w:noProof/>
          <w:kern w:val="0"/>
        </w:rPr>
        <w:drawing>
          <wp:inline distT="0" distB="0" distL="0" distR="0">
            <wp:extent cx="4687570" cy="2785110"/>
            <wp:effectExtent l="0" t="0" r="0" b="0"/>
            <wp:docPr id="15" name="图片 15" descr="KN4L)C5PM)LU[X8VM4{9(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4L)C5PM)LU[X8VM4{9(N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7570" cy="2785110"/>
                    </a:xfrm>
                    <a:prstGeom prst="rect">
                      <a:avLst/>
                    </a:prstGeom>
                    <a:noFill/>
                    <a:ln>
                      <a:noFill/>
                    </a:ln>
                  </pic:spPr>
                </pic:pic>
              </a:graphicData>
            </a:graphic>
          </wp:inline>
        </w:drawing>
      </w:r>
    </w:p>
    <w:p w:rsidR="00FE501C" w:rsidRPr="00D93048" w:rsidRDefault="00D93048" w:rsidP="00D93048">
      <w:pPr>
        <w:jc w:val="center"/>
        <w:rPr>
          <w:rFonts w:ascii="宋体" w:hAnsi="宋体" w:cs="宋体" w:hint="eastAsia"/>
          <w:kern w:val="0"/>
        </w:rPr>
      </w:pPr>
      <w:r>
        <w:rPr>
          <w:rFonts w:ascii="宋体" w:hAnsi="宋体" w:cs="宋体" w:hint="eastAsia"/>
          <w:kern w:val="0"/>
        </w:rPr>
        <w:t>截图3</w:t>
      </w:r>
      <w:r w:rsidR="0041149B">
        <w:rPr>
          <w:rFonts w:ascii="宋体" w:hAnsi="宋体" w:cs="宋体" w:hint="eastAsia"/>
          <w:kern w:val="0"/>
        </w:rPr>
        <w:t>.3.2-3.</w:t>
      </w:r>
      <w:r>
        <w:rPr>
          <w:rFonts w:ascii="宋体" w:hAnsi="宋体" w:cs="宋体" w:hint="eastAsia"/>
          <w:kern w:val="0"/>
        </w:rPr>
        <w:t>，int</w:t>
      </w:r>
      <w:r>
        <w:rPr>
          <w:rFonts w:ascii="宋体" w:hAnsi="宋体" w:cs="宋体"/>
          <w:kern w:val="0"/>
        </w:rPr>
        <w:t xml:space="preserve"> </w:t>
      </w:r>
      <w:r>
        <w:rPr>
          <w:rFonts w:ascii="宋体" w:hAnsi="宋体" w:cs="宋体" w:hint="eastAsia"/>
          <w:kern w:val="0"/>
        </w:rPr>
        <w:t>argc分析</w:t>
      </w:r>
    </w:p>
    <w:p w:rsidR="00D93048" w:rsidRDefault="00FE501C" w:rsidP="00581E96">
      <w:pPr>
        <w:rPr>
          <w:rFonts w:ascii="宋体" w:hAnsi="宋体" w:cs="宋体"/>
          <w:kern w:val="0"/>
        </w:rPr>
      </w:pPr>
      <w:r>
        <w:rPr>
          <w:rFonts w:ascii="宋体" w:hAnsi="宋体" w:cs="宋体" w:hint="eastAsia"/>
          <w:kern w:val="0"/>
        </w:rPr>
        <w:t>4）对于</w:t>
      </w:r>
      <w:r w:rsidR="003F2294">
        <w:rPr>
          <w:rFonts w:ascii="宋体" w:hAnsi="宋体" w:cs="宋体" w:hint="eastAsia"/>
          <w:kern w:val="0"/>
        </w:rPr>
        <w:t>常数立即数。</w:t>
      </w:r>
      <w:r w:rsidR="00D36830">
        <w:rPr>
          <w:rFonts w:ascii="宋体" w:hAnsi="宋体" w:cs="宋体" w:hint="eastAsia"/>
          <w:kern w:val="0"/>
        </w:rPr>
        <w:t>对于源程序中出现的</w:t>
      </w:r>
      <w:r w:rsidR="00D4266E">
        <w:rPr>
          <w:rFonts w:ascii="宋体" w:hAnsi="宋体" w:cs="宋体" w:hint="eastAsia"/>
          <w:kern w:val="0"/>
        </w:rPr>
        <w:t>常数如0，1，2，10等是直接在汇编代码中存在的</w:t>
      </w:r>
      <w:r w:rsidR="00981D23">
        <w:rPr>
          <w:rFonts w:ascii="宋体" w:hAnsi="宋体" w:cs="宋体" w:hint="eastAsia"/>
          <w:kern w:val="0"/>
        </w:rPr>
        <w:t>（如截图3.3.2-4），因为汇编代码是允许</w:t>
      </w:r>
      <w:r w:rsidR="003E3290">
        <w:rPr>
          <w:rFonts w:ascii="宋体" w:hAnsi="宋体" w:cs="宋体" w:hint="eastAsia"/>
          <w:kern w:val="0"/>
        </w:rPr>
        <w:t>立即数</w:t>
      </w:r>
      <w:r w:rsidR="00B82DA7">
        <w:rPr>
          <w:rFonts w:ascii="宋体" w:hAnsi="宋体" w:cs="宋体" w:hint="eastAsia"/>
          <w:kern w:val="0"/>
        </w:rPr>
        <w:t>以$常数形式</w:t>
      </w:r>
      <w:r w:rsidR="003E3290">
        <w:rPr>
          <w:rFonts w:ascii="宋体" w:hAnsi="宋体" w:cs="宋体" w:hint="eastAsia"/>
          <w:kern w:val="0"/>
        </w:rPr>
        <w:t>存在的</w:t>
      </w:r>
      <w:r w:rsidR="00C72AD2">
        <w:rPr>
          <w:rFonts w:ascii="宋体" w:hAnsi="宋体" w:cs="宋体" w:hint="eastAsia"/>
          <w:kern w:val="0"/>
        </w:rPr>
        <w:t>。</w:t>
      </w:r>
    </w:p>
    <w:p w:rsidR="00B82DA7" w:rsidRDefault="00A07C5E" w:rsidP="00B82DA7">
      <w:pPr>
        <w:jc w:val="center"/>
        <w:rPr>
          <w:rFonts w:ascii="宋体" w:hAnsi="宋体" w:cs="宋体"/>
          <w:kern w:val="0"/>
        </w:rPr>
      </w:pPr>
      <w:r w:rsidRPr="00B82DA7">
        <w:rPr>
          <w:rFonts w:ascii="宋体" w:hAnsi="宋体" w:cs="宋体"/>
          <w:noProof/>
          <w:kern w:val="0"/>
        </w:rPr>
        <w:lastRenderedPageBreak/>
        <w:drawing>
          <wp:inline distT="0" distB="0" distL="0" distR="0">
            <wp:extent cx="3489325" cy="2259965"/>
            <wp:effectExtent l="0" t="0" r="0" b="0"/>
            <wp:docPr id="16" name="图片 16" descr="RD8WO8[`SURZKUNHO_@8(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D8WO8[`SURZKUNHO_@8(Z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9325" cy="2259965"/>
                    </a:xfrm>
                    <a:prstGeom prst="rect">
                      <a:avLst/>
                    </a:prstGeom>
                    <a:noFill/>
                    <a:ln>
                      <a:noFill/>
                    </a:ln>
                  </pic:spPr>
                </pic:pic>
              </a:graphicData>
            </a:graphic>
          </wp:inline>
        </w:drawing>
      </w:r>
    </w:p>
    <w:p w:rsidR="00B82DA7" w:rsidRPr="00B82DA7" w:rsidRDefault="00B82DA7" w:rsidP="00B82DA7">
      <w:pPr>
        <w:jc w:val="center"/>
        <w:rPr>
          <w:rFonts w:ascii="宋体" w:hAnsi="宋体" w:cs="宋体"/>
          <w:kern w:val="0"/>
        </w:rPr>
      </w:pPr>
      <w:r>
        <w:rPr>
          <w:rFonts w:ascii="宋体" w:hAnsi="宋体" w:cs="宋体" w:hint="eastAsia"/>
          <w:kern w:val="0"/>
        </w:rPr>
        <w:t>截图3.3.2-4，立即数分析</w:t>
      </w:r>
    </w:p>
    <w:p w:rsidR="00FE501C" w:rsidRDefault="00471B28" w:rsidP="00581E96">
      <w:pPr>
        <w:rPr>
          <w:rFonts w:ascii="宋体" w:hAnsi="宋体" w:cs="宋体"/>
          <w:kern w:val="0"/>
        </w:rPr>
      </w:pPr>
      <w:r>
        <w:rPr>
          <w:rFonts w:ascii="宋体" w:hAnsi="宋体" w:cs="宋体" w:hint="eastAsia"/>
          <w:kern w:val="0"/>
        </w:rPr>
        <w:t>3.</w:t>
      </w:r>
      <w:r w:rsidR="003D4C47">
        <w:rPr>
          <w:rFonts w:ascii="宋体" w:hAnsi="宋体" w:cs="宋体"/>
          <w:kern w:val="0"/>
        </w:rPr>
        <w:t>3</w:t>
      </w:r>
      <w:r>
        <w:rPr>
          <w:rFonts w:ascii="宋体" w:hAnsi="宋体" w:cs="宋体" w:hint="eastAsia"/>
          <w:kern w:val="0"/>
        </w:rPr>
        <w:t>.3</w:t>
      </w:r>
      <w:r>
        <w:rPr>
          <w:rFonts w:ascii="宋体" w:hAnsi="宋体" w:cs="宋体"/>
          <w:kern w:val="0"/>
        </w:rPr>
        <w:t xml:space="preserve"> </w:t>
      </w:r>
      <w:r>
        <w:rPr>
          <w:rFonts w:ascii="宋体" w:hAnsi="宋体" w:cs="宋体" w:hint="eastAsia"/>
          <w:kern w:val="0"/>
        </w:rPr>
        <w:t>数据类型之数组</w:t>
      </w:r>
    </w:p>
    <w:p w:rsidR="004572FE" w:rsidRDefault="00471B28" w:rsidP="00581E96">
      <w:pPr>
        <w:rPr>
          <w:rFonts w:ascii="宋体" w:hAnsi="宋体" w:cs="宋体"/>
          <w:kern w:val="0"/>
        </w:rPr>
      </w:pPr>
      <w:r>
        <w:rPr>
          <w:rFonts w:ascii="宋体" w:hAnsi="宋体" w:cs="宋体" w:hint="eastAsia"/>
          <w:kern w:val="0"/>
        </w:rPr>
        <w:t>对于数组char</w:t>
      </w:r>
      <w:r>
        <w:rPr>
          <w:rFonts w:ascii="宋体" w:hAnsi="宋体" w:cs="宋体"/>
          <w:kern w:val="0"/>
        </w:rPr>
        <w:t xml:space="preserve"> </w:t>
      </w:r>
      <w:r>
        <w:rPr>
          <w:rFonts w:ascii="宋体" w:hAnsi="宋体" w:cs="宋体" w:hint="eastAsia"/>
          <w:kern w:val="0"/>
        </w:rPr>
        <w:t>*argv[</w:t>
      </w:r>
      <w:r>
        <w:rPr>
          <w:rFonts w:ascii="宋体" w:hAnsi="宋体" w:cs="宋体"/>
          <w:kern w:val="0"/>
        </w:rPr>
        <w:t>]</w:t>
      </w:r>
      <w:r>
        <w:rPr>
          <w:rFonts w:ascii="宋体" w:hAnsi="宋体" w:cs="宋体" w:hint="eastAsia"/>
          <w:kern w:val="0"/>
        </w:rPr>
        <w:t>。</w:t>
      </w:r>
      <w:r w:rsidR="00E8724B">
        <w:rPr>
          <w:rFonts w:ascii="宋体" w:hAnsi="宋体" w:cs="宋体" w:hint="eastAsia"/>
          <w:kern w:val="0"/>
        </w:rPr>
        <w:t>它是我们main函数的第二个形式参数，来源于我们终端键入的数据</w:t>
      </w:r>
      <w:r w:rsidR="00E926E9">
        <w:rPr>
          <w:rFonts w:ascii="宋体" w:hAnsi="宋体" w:cs="宋体" w:hint="eastAsia"/>
          <w:kern w:val="0"/>
        </w:rPr>
        <w:t>（我键入的是：.</w:t>
      </w:r>
      <w:r w:rsidR="00E926E9">
        <w:rPr>
          <w:rFonts w:ascii="宋体" w:hAnsi="宋体" w:cs="宋体"/>
          <w:kern w:val="0"/>
        </w:rPr>
        <w:t xml:space="preserve">/hello 1172510217 </w:t>
      </w:r>
      <w:r w:rsidR="00E926E9">
        <w:rPr>
          <w:rFonts w:ascii="宋体" w:hAnsi="宋体" w:cs="宋体" w:hint="eastAsia"/>
          <w:kern w:val="0"/>
        </w:rPr>
        <w:t>张景润）。</w:t>
      </w:r>
      <w:r w:rsidR="004572FE">
        <w:rPr>
          <w:rFonts w:ascii="宋体" w:hAnsi="宋体" w:cs="宋体" w:hint="eastAsia"/>
          <w:kern w:val="0"/>
        </w:rPr>
        <w:t>a</w:t>
      </w:r>
      <w:r w:rsidR="004572FE">
        <w:rPr>
          <w:rFonts w:ascii="宋体" w:hAnsi="宋体" w:cs="宋体"/>
          <w:kern w:val="0"/>
        </w:rPr>
        <w:t>rgv</w:t>
      </w:r>
      <w:r w:rsidR="004572FE">
        <w:rPr>
          <w:rFonts w:ascii="宋体" w:hAnsi="宋体" w:cs="宋体" w:hint="eastAsia"/>
          <w:kern w:val="0"/>
        </w:rPr>
        <w:t>同时作为存放char指针的数组。</w:t>
      </w:r>
    </w:p>
    <w:p w:rsidR="0074370E" w:rsidRDefault="0074370E" w:rsidP="00581E96">
      <w:pPr>
        <w:rPr>
          <w:rFonts w:ascii="宋体" w:hAnsi="宋体" w:cs="宋体"/>
          <w:kern w:val="0"/>
        </w:rPr>
      </w:pPr>
      <w:r>
        <w:rPr>
          <w:rFonts w:ascii="宋体" w:hAnsi="宋体" w:cs="宋体" w:hint="eastAsia"/>
          <w:kern w:val="0"/>
        </w:rPr>
        <w:t>argv数组中一个元素大小为8个字节（判断</w:t>
      </w:r>
      <w:r w:rsidR="002C5E4A">
        <w:rPr>
          <w:rFonts w:ascii="宋体" w:hAnsi="宋体" w:cs="宋体" w:hint="eastAsia"/>
          <w:kern w:val="0"/>
        </w:rPr>
        <w:t>来源于截图3.</w:t>
      </w:r>
      <w:r w:rsidR="005A1A8C">
        <w:rPr>
          <w:rFonts w:ascii="宋体" w:hAnsi="宋体" w:cs="宋体"/>
          <w:kern w:val="0"/>
        </w:rPr>
        <w:t>3</w:t>
      </w:r>
      <w:r w:rsidR="002C5E4A">
        <w:rPr>
          <w:rFonts w:ascii="宋体" w:hAnsi="宋体" w:cs="宋体" w:hint="eastAsia"/>
          <w:kern w:val="0"/>
        </w:rPr>
        <w:t>.3-1</w:t>
      </w:r>
      <w:r w:rsidR="005A1A8C">
        <w:rPr>
          <w:rFonts w:ascii="宋体" w:hAnsi="宋体" w:cs="宋体" w:hint="eastAsia"/>
          <w:kern w:val="0"/>
        </w:rPr>
        <w:t>和截图3.3.3-2</w:t>
      </w:r>
      <w:r>
        <w:rPr>
          <w:rFonts w:ascii="宋体" w:hAnsi="宋体" w:cs="宋体" w:hint="eastAsia"/>
          <w:kern w:val="0"/>
        </w:rPr>
        <w:t>）</w:t>
      </w:r>
      <w:r w:rsidR="009027B5">
        <w:rPr>
          <w:rFonts w:ascii="宋体" w:hAnsi="宋体" w:cs="宋体" w:hint="eastAsia"/>
          <w:kern w:val="0"/>
        </w:rPr>
        <w:t>.而在main函数内部，</w:t>
      </w:r>
      <w:r w:rsidR="00C237C0">
        <w:rPr>
          <w:rFonts w:ascii="宋体" w:hAnsi="宋体" w:cs="宋体" w:hint="eastAsia"/>
          <w:kern w:val="0"/>
        </w:rPr>
        <w:t>对</w:t>
      </w:r>
      <w:r w:rsidR="009027B5">
        <w:rPr>
          <w:rFonts w:ascii="宋体" w:hAnsi="宋体" w:cs="宋体" w:hint="eastAsia"/>
          <w:kern w:val="0"/>
        </w:rPr>
        <w:t>argv[</w:t>
      </w:r>
      <w:r w:rsidR="009027B5">
        <w:rPr>
          <w:rFonts w:ascii="宋体" w:hAnsi="宋体" w:cs="宋体"/>
          <w:kern w:val="0"/>
        </w:rPr>
        <w:t>1]</w:t>
      </w:r>
      <w:r w:rsidR="009027B5">
        <w:rPr>
          <w:rFonts w:ascii="宋体" w:hAnsi="宋体" w:cs="宋体" w:hint="eastAsia"/>
          <w:kern w:val="0"/>
        </w:rPr>
        <w:t>，argv</w:t>
      </w:r>
      <w:r w:rsidR="009027B5">
        <w:rPr>
          <w:rFonts w:ascii="宋体" w:hAnsi="宋体" w:cs="宋体"/>
          <w:kern w:val="0"/>
        </w:rPr>
        <w:t>[2]</w:t>
      </w:r>
      <w:r w:rsidR="00C237C0">
        <w:rPr>
          <w:rFonts w:ascii="宋体" w:hAnsi="宋体" w:cs="宋体" w:hint="eastAsia"/>
          <w:kern w:val="0"/>
        </w:rPr>
        <w:t>的</w:t>
      </w:r>
      <w:r w:rsidR="00AE5591">
        <w:rPr>
          <w:rFonts w:ascii="宋体" w:hAnsi="宋体" w:cs="宋体" w:hint="eastAsia"/>
          <w:kern w:val="0"/>
        </w:rPr>
        <w:t>访问</w:t>
      </w:r>
      <w:r w:rsidR="00C237C0">
        <w:rPr>
          <w:rFonts w:ascii="宋体" w:hAnsi="宋体" w:cs="宋体" w:hint="eastAsia"/>
          <w:kern w:val="0"/>
        </w:rPr>
        <w:t>来源于</w:t>
      </w:r>
      <w:r w:rsidR="00912425">
        <w:rPr>
          <w:rFonts w:ascii="宋体" w:hAnsi="宋体" w:cs="宋体" w:hint="eastAsia"/>
          <w:kern w:val="0"/>
        </w:rPr>
        <w:t>对数组首地址argv进行</w:t>
      </w:r>
      <w:r w:rsidR="00DA3113">
        <w:rPr>
          <w:rFonts w:ascii="宋体" w:hAnsi="宋体" w:cs="宋体" w:hint="eastAsia"/>
          <w:kern w:val="0"/>
        </w:rPr>
        <w:t>加法计算得到相应的地址。</w:t>
      </w:r>
    </w:p>
    <w:p w:rsidR="003A60A6" w:rsidRDefault="003A60A6" w:rsidP="00581E96">
      <w:pPr>
        <w:rPr>
          <w:rFonts w:ascii="宋体" w:hAnsi="宋体" w:cs="宋体" w:hint="eastAsia"/>
          <w:kern w:val="0"/>
        </w:rPr>
      </w:pPr>
      <w:r>
        <w:rPr>
          <w:rFonts w:ascii="宋体" w:hAnsi="宋体" w:cs="宋体" w:hint="eastAsia"/>
          <w:kern w:val="0"/>
        </w:rPr>
        <w:t>我们可以看到</w:t>
      </w:r>
      <w:r w:rsidR="002A6338">
        <w:rPr>
          <w:rFonts w:ascii="宋体" w:hAnsi="宋体" w:cs="宋体" w:hint="eastAsia"/>
          <w:kern w:val="0"/>
        </w:rPr>
        <w:t>在hello</w:t>
      </w:r>
      <w:r w:rsidR="002A6338">
        <w:rPr>
          <w:rFonts w:ascii="宋体" w:hAnsi="宋体" w:cs="宋体"/>
          <w:kern w:val="0"/>
        </w:rPr>
        <w:t>.s</w:t>
      </w:r>
      <w:r w:rsidR="002A6338">
        <w:rPr>
          <w:rFonts w:ascii="宋体" w:hAnsi="宋体" w:cs="宋体" w:hint="eastAsia"/>
          <w:kern w:val="0"/>
        </w:rPr>
        <w:t>中，运用了2次m</w:t>
      </w:r>
      <w:r w:rsidR="002A6338">
        <w:rPr>
          <w:rFonts w:ascii="宋体" w:hAnsi="宋体" w:cs="宋体"/>
          <w:kern w:val="0"/>
        </w:rPr>
        <w:t>ovq %rax, %rig</w:t>
      </w:r>
      <w:r w:rsidR="002A6338">
        <w:rPr>
          <w:rFonts w:ascii="宋体" w:hAnsi="宋体" w:cs="宋体" w:hint="eastAsia"/>
          <w:kern w:val="0"/>
        </w:rPr>
        <w:t>，目的是取出内容，即我们终端输入的命令参数。</w:t>
      </w:r>
    </w:p>
    <w:p w:rsidR="003D4C47" w:rsidRPr="003D4C47" w:rsidRDefault="00A07C5E" w:rsidP="003D4C47">
      <w:pPr>
        <w:jc w:val="center"/>
        <w:rPr>
          <w:rFonts w:ascii="宋体" w:hAnsi="宋体" w:cs="宋体"/>
          <w:kern w:val="0"/>
        </w:rPr>
      </w:pPr>
      <w:r w:rsidRPr="003D4C47">
        <w:rPr>
          <w:rFonts w:ascii="宋体" w:hAnsi="宋体" w:cs="宋体"/>
          <w:noProof/>
          <w:kern w:val="0"/>
        </w:rPr>
        <w:drawing>
          <wp:inline distT="0" distB="0" distL="0" distR="0">
            <wp:extent cx="5149850" cy="2743200"/>
            <wp:effectExtent l="0" t="0" r="0" b="0"/>
            <wp:docPr id="17" name="图片 17" descr="$IH]2([))B]FQ4O0G%7Z$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H]2([))B]FQ4O0G%7Z$Q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850" cy="2743200"/>
                    </a:xfrm>
                    <a:prstGeom prst="rect">
                      <a:avLst/>
                    </a:prstGeom>
                    <a:noFill/>
                    <a:ln>
                      <a:noFill/>
                    </a:ln>
                  </pic:spPr>
                </pic:pic>
              </a:graphicData>
            </a:graphic>
          </wp:inline>
        </w:drawing>
      </w:r>
    </w:p>
    <w:p w:rsidR="003D4C47" w:rsidRDefault="003D4C47" w:rsidP="00930D2E">
      <w:pPr>
        <w:jc w:val="center"/>
        <w:rPr>
          <w:rFonts w:ascii="宋体" w:hAnsi="宋体" w:cs="宋体" w:hint="eastAsia"/>
          <w:kern w:val="0"/>
        </w:rPr>
      </w:pPr>
      <w:r>
        <w:rPr>
          <w:rFonts w:ascii="宋体" w:hAnsi="宋体" w:cs="宋体" w:hint="eastAsia"/>
          <w:kern w:val="0"/>
        </w:rPr>
        <w:t>截图3</w:t>
      </w:r>
      <w:r>
        <w:rPr>
          <w:rFonts w:ascii="宋体" w:hAnsi="宋体" w:cs="宋体"/>
          <w:kern w:val="0"/>
        </w:rPr>
        <w:t>.3.3</w:t>
      </w:r>
      <w:r w:rsidR="0099192C">
        <w:rPr>
          <w:rFonts w:ascii="宋体" w:hAnsi="宋体" w:cs="宋体" w:hint="eastAsia"/>
          <w:kern w:val="0"/>
        </w:rPr>
        <w:t>，int</w:t>
      </w:r>
      <w:r w:rsidR="0099192C">
        <w:rPr>
          <w:rFonts w:ascii="宋体" w:hAnsi="宋体" w:cs="宋体"/>
          <w:kern w:val="0"/>
        </w:rPr>
        <w:t xml:space="preserve"> </w:t>
      </w:r>
      <w:r w:rsidR="0099192C">
        <w:rPr>
          <w:rFonts w:ascii="宋体" w:hAnsi="宋体" w:cs="宋体" w:hint="eastAsia"/>
          <w:kern w:val="0"/>
        </w:rPr>
        <w:t>argc</w:t>
      </w:r>
      <w:r w:rsidR="0099192C">
        <w:rPr>
          <w:rFonts w:ascii="宋体" w:hAnsi="宋体" w:cs="宋体"/>
          <w:kern w:val="0"/>
        </w:rPr>
        <w:t>[]</w:t>
      </w:r>
      <w:r w:rsidR="0099192C">
        <w:rPr>
          <w:rFonts w:ascii="宋体" w:hAnsi="宋体" w:cs="宋体" w:hint="eastAsia"/>
          <w:kern w:val="0"/>
        </w:rPr>
        <w:t>数组传入函数</w:t>
      </w:r>
    </w:p>
    <w:p w:rsidR="0099192C" w:rsidRPr="0099192C" w:rsidRDefault="00A07C5E" w:rsidP="0099192C">
      <w:pPr>
        <w:jc w:val="center"/>
        <w:rPr>
          <w:rFonts w:ascii="宋体" w:hAnsi="宋体" w:cs="宋体"/>
          <w:kern w:val="0"/>
        </w:rPr>
      </w:pPr>
      <w:r w:rsidRPr="0099192C">
        <w:rPr>
          <w:rFonts w:ascii="宋体" w:hAnsi="宋体" w:cs="宋体"/>
          <w:noProof/>
          <w:kern w:val="0"/>
        </w:rPr>
        <w:lastRenderedPageBreak/>
        <w:drawing>
          <wp:inline distT="0" distB="0" distL="0" distR="0">
            <wp:extent cx="4267200" cy="2616835"/>
            <wp:effectExtent l="0" t="0" r="0" b="0"/>
            <wp:docPr id="18" name="图片 18" descr="{[N%Z%ABKI7_Y3MX6Q_D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Z%ABKI7_Y3MX6Q_DG@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616835"/>
                    </a:xfrm>
                    <a:prstGeom prst="rect">
                      <a:avLst/>
                    </a:prstGeom>
                    <a:noFill/>
                    <a:ln>
                      <a:noFill/>
                    </a:ln>
                  </pic:spPr>
                </pic:pic>
              </a:graphicData>
            </a:graphic>
          </wp:inline>
        </w:drawing>
      </w:r>
    </w:p>
    <w:p w:rsidR="0099192C" w:rsidRDefault="0099192C" w:rsidP="0006681C">
      <w:pPr>
        <w:jc w:val="center"/>
        <w:rPr>
          <w:rFonts w:ascii="宋体" w:hAnsi="宋体" w:cs="宋体"/>
          <w:kern w:val="0"/>
        </w:rPr>
      </w:pPr>
      <w:r>
        <w:rPr>
          <w:rFonts w:ascii="宋体" w:hAnsi="宋体" w:cs="宋体" w:hint="eastAsia"/>
          <w:kern w:val="0"/>
        </w:rPr>
        <w:t>截图3</w:t>
      </w:r>
      <w:r>
        <w:rPr>
          <w:rFonts w:ascii="宋体" w:hAnsi="宋体" w:cs="宋体"/>
          <w:kern w:val="0"/>
        </w:rPr>
        <w:t>.3.3</w:t>
      </w:r>
      <w:r>
        <w:rPr>
          <w:rFonts w:ascii="宋体" w:hAnsi="宋体" w:cs="宋体" w:hint="eastAsia"/>
          <w:kern w:val="0"/>
        </w:rPr>
        <w:t>，int</w:t>
      </w:r>
      <w:r>
        <w:rPr>
          <w:rFonts w:ascii="宋体" w:hAnsi="宋体" w:cs="宋体"/>
          <w:kern w:val="0"/>
        </w:rPr>
        <w:t xml:space="preserve"> </w:t>
      </w:r>
      <w:r>
        <w:rPr>
          <w:rFonts w:ascii="宋体" w:hAnsi="宋体" w:cs="宋体" w:hint="eastAsia"/>
          <w:kern w:val="0"/>
        </w:rPr>
        <w:t>argc</w:t>
      </w:r>
      <w:r>
        <w:rPr>
          <w:rFonts w:ascii="宋体" w:hAnsi="宋体" w:cs="宋体"/>
          <w:kern w:val="0"/>
        </w:rPr>
        <w:t>[]</w:t>
      </w:r>
      <w:r>
        <w:rPr>
          <w:rFonts w:ascii="宋体" w:hAnsi="宋体" w:cs="宋体" w:hint="eastAsia"/>
          <w:kern w:val="0"/>
        </w:rPr>
        <w:t>数组</w:t>
      </w:r>
      <w:r w:rsidR="0006681C">
        <w:rPr>
          <w:rFonts w:ascii="宋体" w:hAnsi="宋体" w:cs="宋体" w:hint="eastAsia"/>
          <w:kern w:val="0"/>
        </w:rPr>
        <w:t>内容使用</w:t>
      </w:r>
    </w:p>
    <w:p w:rsidR="0099192C" w:rsidRDefault="00024927" w:rsidP="00581E96">
      <w:pPr>
        <w:rPr>
          <w:rFonts w:ascii="宋体" w:hAnsi="宋体" w:cs="宋体"/>
          <w:kern w:val="0"/>
        </w:rPr>
      </w:pPr>
      <w:r>
        <w:rPr>
          <w:rFonts w:ascii="宋体" w:hAnsi="宋体" w:cs="宋体" w:hint="eastAsia"/>
          <w:kern w:val="0"/>
        </w:rPr>
        <w:t>3.3.4</w:t>
      </w:r>
      <w:r>
        <w:rPr>
          <w:rFonts w:ascii="宋体" w:hAnsi="宋体" w:cs="宋体"/>
          <w:kern w:val="0"/>
        </w:rPr>
        <w:t xml:space="preserve"> </w:t>
      </w:r>
      <w:r>
        <w:rPr>
          <w:rFonts w:ascii="宋体" w:hAnsi="宋体" w:cs="宋体" w:hint="eastAsia"/>
          <w:kern w:val="0"/>
        </w:rPr>
        <w:t>数据类型之</w:t>
      </w:r>
      <w:r w:rsidR="00FD1614">
        <w:rPr>
          <w:rFonts w:ascii="宋体" w:hAnsi="宋体" w:cs="宋体" w:hint="eastAsia"/>
          <w:kern w:val="0"/>
        </w:rPr>
        <w:t>字符串</w:t>
      </w:r>
    </w:p>
    <w:p w:rsidR="00FD1614" w:rsidRDefault="001F6DFA" w:rsidP="00581E96">
      <w:pPr>
        <w:rPr>
          <w:rFonts w:ascii="宋体" w:hAnsi="宋体" w:cs="宋体"/>
          <w:kern w:val="0"/>
        </w:rPr>
      </w:pPr>
      <w:r>
        <w:rPr>
          <w:rFonts w:ascii="宋体" w:hAnsi="宋体" w:cs="宋体" w:hint="eastAsia"/>
          <w:kern w:val="0"/>
        </w:rPr>
        <w:t>很明显，我们可以看到我们的字符串有，</w:t>
      </w:r>
      <w:r w:rsidRPr="001F6DFA">
        <w:rPr>
          <w:rFonts w:ascii="宋体" w:hAnsi="宋体" w:cs="宋体" w:hint="eastAsia"/>
          <w:kern w:val="0"/>
        </w:rPr>
        <w:t>"Usage: Hello 学号 姓名！\n"</w:t>
      </w:r>
      <w:r>
        <w:rPr>
          <w:rFonts w:ascii="宋体" w:hAnsi="宋体" w:cs="宋体" w:hint="eastAsia"/>
          <w:kern w:val="0"/>
        </w:rPr>
        <w:t>，以及我们终端键入的储存在</w:t>
      </w:r>
      <w:r w:rsidR="00F5135A">
        <w:rPr>
          <w:rFonts w:ascii="宋体" w:hAnsi="宋体" w:cs="宋体" w:hint="eastAsia"/>
          <w:kern w:val="0"/>
        </w:rPr>
        <w:t>argc</w:t>
      </w:r>
      <w:r w:rsidR="00F5135A">
        <w:rPr>
          <w:rFonts w:ascii="宋体" w:hAnsi="宋体" w:cs="宋体"/>
          <w:kern w:val="0"/>
        </w:rPr>
        <w:t>[]</w:t>
      </w:r>
      <w:r w:rsidR="00F5135A">
        <w:rPr>
          <w:rFonts w:ascii="宋体" w:hAnsi="宋体" w:cs="宋体" w:hint="eastAsia"/>
          <w:kern w:val="0"/>
        </w:rPr>
        <w:t>为地址的数组中</w:t>
      </w:r>
      <w:r w:rsidR="00057DF0">
        <w:rPr>
          <w:rFonts w:ascii="宋体" w:hAnsi="宋体" w:cs="宋体" w:hint="eastAsia"/>
          <w:kern w:val="0"/>
        </w:rPr>
        <w:t>，和</w:t>
      </w:r>
      <w:r w:rsidR="00057DF0" w:rsidRPr="00057DF0">
        <w:rPr>
          <w:rFonts w:ascii="宋体" w:hAnsi="宋体" w:cs="宋体"/>
          <w:kern w:val="0"/>
        </w:rPr>
        <w:t>“Hello %s %s\n”</w:t>
      </w:r>
      <w:r w:rsidR="00735662">
        <w:rPr>
          <w:rFonts w:ascii="宋体" w:hAnsi="宋体" w:cs="宋体" w:hint="eastAsia"/>
          <w:kern w:val="0"/>
        </w:rPr>
        <w:t>（如截图3.3.4-1）</w:t>
      </w:r>
      <w:r w:rsidR="00F5135A" w:rsidRPr="00057DF0">
        <w:rPr>
          <w:rFonts w:ascii="宋体" w:hAnsi="宋体" w:cs="宋体" w:hint="eastAsia"/>
          <w:kern w:val="0"/>
        </w:rPr>
        <w:t>。</w:t>
      </w:r>
    </w:p>
    <w:p w:rsidR="00735662" w:rsidRDefault="00735662" w:rsidP="00581E96">
      <w:pPr>
        <w:rPr>
          <w:rFonts w:ascii="宋体" w:hAnsi="宋体" w:cs="宋体"/>
          <w:kern w:val="0"/>
        </w:rPr>
      </w:pPr>
      <w:r>
        <w:rPr>
          <w:rFonts w:ascii="宋体" w:hAnsi="宋体" w:cs="宋体" w:hint="eastAsia"/>
          <w:kern w:val="0"/>
        </w:rPr>
        <w:t>而同时我们可以在</w:t>
      </w:r>
      <w:r>
        <w:rPr>
          <w:rFonts w:ascii="宋体" w:hAnsi="宋体" w:cs="宋体"/>
          <w:kern w:val="0"/>
        </w:rPr>
        <w:t>hello.s</w:t>
      </w:r>
      <w:r>
        <w:rPr>
          <w:rFonts w:ascii="宋体" w:hAnsi="宋体" w:cs="宋体" w:hint="eastAsia"/>
          <w:kern w:val="0"/>
        </w:rPr>
        <w:t>中看到字符串</w:t>
      </w:r>
      <w:r w:rsidR="00A248AB" w:rsidRPr="00A248AB">
        <w:rPr>
          <w:rFonts w:ascii="宋体" w:hAnsi="宋体" w:cs="宋体"/>
          <w:kern w:val="0"/>
        </w:rPr>
        <w:t>\345\255\246\345\217\267 \345\247\223\345\220\215\357\274\201</w:t>
      </w:r>
      <w:r w:rsidR="00A248AB">
        <w:rPr>
          <w:rFonts w:ascii="宋体" w:hAnsi="宋体" w:cs="宋体" w:hint="eastAsia"/>
          <w:kern w:val="0"/>
        </w:rPr>
        <w:t>，</w:t>
      </w:r>
      <w:r w:rsidR="00C7624F">
        <w:rPr>
          <w:rFonts w:ascii="宋体" w:hAnsi="宋体" w:cs="宋体" w:hint="eastAsia"/>
          <w:kern w:val="0"/>
        </w:rPr>
        <w:t>这些其实是学号 姓名的U</w:t>
      </w:r>
      <w:r w:rsidR="00C7624F">
        <w:rPr>
          <w:rFonts w:ascii="宋体" w:hAnsi="宋体" w:cs="宋体"/>
          <w:kern w:val="0"/>
        </w:rPr>
        <w:t>TF</w:t>
      </w:r>
      <w:r w:rsidR="00C7624F">
        <w:rPr>
          <w:rFonts w:ascii="宋体" w:hAnsi="宋体" w:cs="宋体" w:hint="eastAsia"/>
          <w:kern w:val="0"/>
        </w:rPr>
        <w:t>-8格式，而由于一个汉字在该编码中占据3个字节，因此与我们的想法是一致的</w:t>
      </w:r>
      <w:r w:rsidR="008C453B">
        <w:rPr>
          <w:rFonts w:ascii="宋体" w:hAnsi="宋体" w:cs="宋体" w:hint="eastAsia"/>
          <w:kern w:val="0"/>
        </w:rPr>
        <w:t>（其中</w:t>
      </w:r>
      <w:r w:rsidR="008C453B">
        <w:rPr>
          <w:rFonts w:ascii="宋体" w:hAnsi="宋体" w:cs="宋体"/>
          <w:kern w:val="0"/>
        </w:rPr>
        <w:t>\</w:t>
      </w:r>
      <w:r w:rsidR="008C453B">
        <w:rPr>
          <w:rFonts w:ascii="宋体" w:hAnsi="宋体" w:cs="宋体" w:hint="eastAsia"/>
          <w:kern w:val="0"/>
        </w:rPr>
        <w:t>是汉字分隔符）</w:t>
      </w:r>
      <w:r w:rsidR="00C7624F">
        <w:rPr>
          <w:rFonts w:ascii="宋体" w:hAnsi="宋体" w:cs="宋体" w:hint="eastAsia"/>
          <w:kern w:val="0"/>
        </w:rPr>
        <w:t>。</w:t>
      </w:r>
    </w:p>
    <w:p w:rsidR="00B26991" w:rsidRPr="00B26991" w:rsidRDefault="00B26991" w:rsidP="00581E96">
      <w:pPr>
        <w:rPr>
          <w:rFonts w:ascii="宋体" w:hAnsi="宋体" w:cs="宋体" w:hint="eastAsia"/>
          <w:kern w:val="0"/>
        </w:rPr>
      </w:pPr>
      <w:r>
        <w:rPr>
          <w:rFonts w:ascii="宋体" w:hAnsi="宋体" w:cs="宋体" w:hint="eastAsia"/>
          <w:kern w:val="0"/>
        </w:rPr>
        <w:t>而对于字符串</w:t>
      </w:r>
      <w:r w:rsidRPr="00057DF0">
        <w:rPr>
          <w:rFonts w:ascii="宋体" w:hAnsi="宋体" w:cs="宋体"/>
          <w:kern w:val="0"/>
        </w:rPr>
        <w:t>“Hello %s %s\n”</w:t>
      </w:r>
      <w:r>
        <w:rPr>
          <w:rFonts w:ascii="宋体" w:hAnsi="宋体" w:cs="宋体" w:hint="eastAsia"/>
          <w:kern w:val="0"/>
        </w:rPr>
        <w:t>，这是</w:t>
      </w:r>
      <w:r w:rsidRPr="00B26991">
        <w:rPr>
          <w:rFonts w:ascii="宋体" w:hAnsi="宋体" w:cs="宋体" w:hint="eastAsia"/>
          <w:kern w:val="0"/>
        </w:rPr>
        <w:t>第二个</w:t>
      </w:r>
      <w:r>
        <w:rPr>
          <w:rFonts w:ascii="宋体" w:hAnsi="宋体" w:cs="宋体" w:hint="eastAsia"/>
          <w:kern w:val="0"/>
        </w:rPr>
        <w:t>printf</w:t>
      </w:r>
      <w:r w:rsidRPr="00B26991">
        <w:rPr>
          <w:rFonts w:ascii="宋体" w:hAnsi="宋体" w:cs="宋体" w:hint="eastAsia"/>
          <w:kern w:val="0"/>
        </w:rPr>
        <w:t>传入的输出格式化参数</w:t>
      </w:r>
      <w:r>
        <w:rPr>
          <w:rFonts w:ascii="宋体" w:hAnsi="宋体" w:cs="宋体" w:hint="eastAsia"/>
          <w:kern w:val="0"/>
        </w:rPr>
        <w:t>。</w:t>
      </w:r>
      <w:r w:rsidR="00001D98">
        <w:rPr>
          <w:rFonts w:ascii="宋体" w:hAnsi="宋体" w:cs="宋体" w:hint="eastAsia"/>
          <w:kern w:val="0"/>
        </w:rPr>
        <w:t>而且值得注意的是，这些printf格式输出控制串是在.rodata声明的。</w:t>
      </w:r>
    </w:p>
    <w:p w:rsidR="00735662" w:rsidRPr="00735662" w:rsidRDefault="00A07C5E" w:rsidP="00735662">
      <w:pPr>
        <w:jc w:val="center"/>
        <w:rPr>
          <w:rFonts w:ascii="宋体" w:hAnsi="宋体" w:cs="宋体"/>
          <w:kern w:val="0"/>
        </w:rPr>
      </w:pPr>
      <w:r w:rsidRPr="00735662">
        <w:rPr>
          <w:rFonts w:ascii="宋体" w:hAnsi="宋体" w:cs="宋体"/>
          <w:noProof/>
          <w:kern w:val="0"/>
        </w:rPr>
        <w:drawing>
          <wp:inline distT="0" distB="0" distL="0" distR="0">
            <wp:extent cx="6169660" cy="977265"/>
            <wp:effectExtent l="0" t="0" r="0" b="0"/>
            <wp:docPr id="19" name="图片 19" descr="X7_0LRASJL3T)0_ASIR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7_0LRASJL3T)0_ASIR2)H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9660" cy="977265"/>
                    </a:xfrm>
                    <a:prstGeom prst="rect">
                      <a:avLst/>
                    </a:prstGeom>
                    <a:noFill/>
                    <a:ln>
                      <a:noFill/>
                    </a:ln>
                  </pic:spPr>
                </pic:pic>
              </a:graphicData>
            </a:graphic>
          </wp:inline>
        </w:drawing>
      </w:r>
    </w:p>
    <w:p w:rsidR="00735662" w:rsidRDefault="00735662" w:rsidP="00735662">
      <w:pPr>
        <w:jc w:val="center"/>
        <w:rPr>
          <w:rFonts w:ascii="宋体" w:hAnsi="宋体" w:cs="宋体"/>
          <w:kern w:val="0"/>
        </w:rPr>
      </w:pPr>
      <w:r>
        <w:rPr>
          <w:rFonts w:ascii="宋体" w:hAnsi="宋体" w:cs="宋体" w:hint="eastAsia"/>
          <w:kern w:val="0"/>
        </w:rPr>
        <w:t>截图3.3.4-1</w:t>
      </w:r>
    </w:p>
    <w:p w:rsidR="00735662" w:rsidRDefault="00B06F46" w:rsidP="00581E96">
      <w:pPr>
        <w:rPr>
          <w:rFonts w:ascii="宋体" w:hAnsi="宋体" w:cs="宋体"/>
          <w:kern w:val="0"/>
        </w:rPr>
      </w:pPr>
      <w:r>
        <w:rPr>
          <w:rFonts w:ascii="宋体" w:hAnsi="宋体" w:cs="宋体" w:hint="eastAsia"/>
          <w:kern w:val="0"/>
        </w:rPr>
        <w:t>3.3.5</w:t>
      </w:r>
      <w:r w:rsidR="0092459F">
        <w:rPr>
          <w:rFonts w:ascii="宋体" w:hAnsi="宋体" w:cs="宋体"/>
          <w:kern w:val="0"/>
        </w:rPr>
        <w:t xml:space="preserve"> </w:t>
      </w:r>
      <w:r w:rsidR="0092459F">
        <w:rPr>
          <w:rFonts w:ascii="宋体" w:hAnsi="宋体" w:cs="宋体" w:hint="eastAsia"/>
          <w:kern w:val="0"/>
        </w:rPr>
        <w:t>赋值操作</w:t>
      </w:r>
    </w:p>
    <w:p w:rsidR="00250046" w:rsidRDefault="00250046" w:rsidP="00581E96">
      <w:pPr>
        <w:rPr>
          <w:rFonts w:ascii="宋体" w:hAnsi="宋体" w:cs="宋体"/>
          <w:kern w:val="0"/>
        </w:rPr>
      </w:pPr>
      <w:r>
        <w:rPr>
          <w:rFonts w:ascii="宋体" w:hAnsi="宋体" w:cs="宋体" w:hint="eastAsia"/>
          <w:kern w:val="0"/>
        </w:rPr>
        <w:t>源程序中的赋值操作有</w:t>
      </w:r>
      <w:r w:rsidR="00F73C68" w:rsidRPr="00F73C68">
        <w:rPr>
          <w:rFonts w:ascii="宋体" w:hAnsi="宋体" w:cs="宋体"/>
          <w:kern w:val="0"/>
        </w:rPr>
        <w:t>int sleepsecs=2.5;</w:t>
      </w:r>
      <w:r w:rsidR="00F73C68" w:rsidRPr="00F73C68">
        <w:t xml:space="preserve"> </w:t>
      </w:r>
      <w:r w:rsidR="00F73C68" w:rsidRPr="00F73C68">
        <w:rPr>
          <w:rFonts w:ascii="宋体" w:hAnsi="宋体" w:cs="宋体"/>
          <w:kern w:val="0"/>
        </w:rPr>
        <w:t>i=0</w:t>
      </w:r>
      <w:r w:rsidR="00F73C68">
        <w:rPr>
          <w:rFonts w:ascii="宋体" w:hAnsi="宋体" w:cs="宋体" w:hint="eastAsia"/>
          <w:kern w:val="0"/>
        </w:rPr>
        <w:t>;</w:t>
      </w:r>
      <w:r w:rsidR="00F73C68">
        <w:rPr>
          <w:rFonts w:ascii="宋体" w:hAnsi="宋体" w:cs="宋体"/>
          <w:kern w:val="0"/>
        </w:rPr>
        <w:t>i++;</w:t>
      </w:r>
    </w:p>
    <w:p w:rsidR="00353D46" w:rsidRDefault="0097450A" w:rsidP="00581E96">
      <w:pPr>
        <w:rPr>
          <w:rFonts w:ascii="宋体" w:hAnsi="宋体" w:cs="宋体"/>
          <w:kern w:val="0"/>
        </w:rPr>
      </w:pPr>
      <w:r>
        <w:rPr>
          <w:rFonts w:ascii="宋体" w:hAnsi="宋体" w:cs="宋体" w:hint="eastAsia"/>
          <w:kern w:val="0"/>
        </w:rPr>
        <w:t>1）</w:t>
      </w:r>
      <w:r w:rsidR="00353D46">
        <w:rPr>
          <w:rFonts w:ascii="宋体" w:hAnsi="宋体" w:cs="宋体" w:hint="eastAsia"/>
          <w:kern w:val="0"/>
        </w:rPr>
        <w:t>对于第一个赋值操作int</w:t>
      </w:r>
      <w:r w:rsidR="00353D46">
        <w:rPr>
          <w:rFonts w:ascii="宋体" w:hAnsi="宋体" w:cs="宋体"/>
          <w:kern w:val="0"/>
        </w:rPr>
        <w:t xml:space="preserve"> </w:t>
      </w:r>
      <w:r w:rsidR="00353D46">
        <w:rPr>
          <w:rFonts w:ascii="宋体" w:hAnsi="宋体" w:cs="宋体" w:hint="eastAsia"/>
          <w:kern w:val="0"/>
        </w:rPr>
        <w:t>sleepsecs</w:t>
      </w:r>
      <w:r w:rsidR="00353D46">
        <w:rPr>
          <w:rFonts w:ascii="宋体" w:hAnsi="宋体" w:cs="宋体"/>
          <w:kern w:val="0"/>
        </w:rPr>
        <w:t xml:space="preserve"> </w:t>
      </w:r>
      <w:r w:rsidR="00353D46">
        <w:rPr>
          <w:rFonts w:ascii="宋体" w:hAnsi="宋体" w:cs="宋体" w:hint="eastAsia"/>
          <w:kern w:val="0"/>
        </w:rPr>
        <w:t>=</w:t>
      </w:r>
      <w:r w:rsidR="00353D46">
        <w:rPr>
          <w:rFonts w:ascii="宋体" w:hAnsi="宋体" w:cs="宋体"/>
          <w:kern w:val="0"/>
        </w:rPr>
        <w:t xml:space="preserve"> </w:t>
      </w:r>
      <w:r w:rsidR="00353D46">
        <w:rPr>
          <w:rFonts w:ascii="宋体" w:hAnsi="宋体" w:cs="宋体" w:hint="eastAsia"/>
          <w:kern w:val="0"/>
        </w:rPr>
        <w:t>2.5</w:t>
      </w:r>
      <w:r w:rsidR="004C501A">
        <w:rPr>
          <w:rFonts w:ascii="宋体" w:hAnsi="宋体" w:cs="宋体" w:hint="eastAsia"/>
          <w:kern w:val="0"/>
        </w:rPr>
        <w:t>。前面大致已经对此进行分析，sleepsecs是全局变量，</w:t>
      </w:r>
      <w:r w:rsidR="00963039">
        <w:rPr>
          <w:rFonts w:ascii="宋体" w:hAnsi="宋体" w:cs="宋体" w:hint="eastAsia"/>
          <w:kern w:val="0"/>
        </w:rPr>
        <w:t>而且在这里进行了赋初值操作</w:t>
      </w:r>
      <w:r w:rsidR="00965155">
        <w:rPr>
          <w:rFonts w:ascii="宋体" w:hAnsi="宋体" w:cs="宋体" w:hint="eastAsia"/>
          <w:kern w:val="0"/>
        </w:rPr>
        <w:t>，因此</w:t>
      </w:r>
      <w:r w:rsidR="00965155" w:rsidRPr="00965155">
        <w:rPr>
          <w:rFonts w:ascii="宋体" w:hAnsi="宋体" w:cs="宋体" w:hint="eastAsia"/>
          <w:kern w:val="0"/>
        </w:rPr>
        <w:t>直接在</w:t>
      </w:r>
      <w:r w:rsidR="00965155">
        <w:rPr>
          <w:rFonts w:ascii="宋体" w:hAnsi="宋体" w:cs="宋体" w:hint="eastAsia"/>
          <w:kern w:val="0"/>
        </w:rPr>
        <w:t>.data</w:t>
      </w:r>
      <w:r w:rsidR="00965155" w:rsidRPr="00965155">
        <w:rPr>
          <w:rFonts w:ascii="宋体" w:hAnsi="宋体" w:cs="宋体" w:hint="eastAsia"/>
          <w:kern w:val="0"/>
        </w:rPr>
        <w:t>节中</w:t>
      </w:r>
      <w:r w:rsidR="00965155">
        <w:rPr>
          <w:rFonts w:ascii="宋体" w:hAnsi="宋体" w:cs="宋体" w:hint="eastAsia"/>
          <w:kern w:val="0"/>
        </w:rPr>
        <w:t>将</w:t>
      </w:r>
      <w:r w:rsidR="00965155" w:rsidRPr="00965155">
        <w:rPr>
          <w:rFonts w:ascii="宋体" w:hAnsi="宋体" w:cs="宋体" w:hint="eastAsia"/>
          <w:kern w:val="0"/>
        </w:rPr>
        <w:t>sleepsecs 声明为值</w:t>
      </w:r>
      <w:r w:rsidR="00965155">
        <w:rPr>
          <w:rFonts w:ascii="宋体" w:hAnsi="宋体" w:cs="宋体" w:hint="eastAsia"/>
          <w:kern w:val="0"/>
        </w:rPr>
        <w:t>为2</w:t>
      </w:r>
      <w:r w:rsidR="00965155" w:rsidRPr="00965155">
        <w:rPr>
          <w:rFonts w:ascii="宋体" w:hAnsi="宋体" w:cs="宋体" w:hint="eastAsia"/>
          <w:kern w:val="0"/>
        </w:rPr>
        <w:t>的</w:t>
      </w:r>
      <w:r w:rsidR="00965155">
        <w:rPr>
          <w:rFonts w:ascii="宋体" w:hAnsi="宋体" w:cs="宋体" w:hint="eastAsia"/>
          <w:kern w:val="0"/>
        </w:rPr>
        <w:t>long</w:t>
      </w:r>
      <w:r w:rsidR="00965155" w:rsidRPr="00965155">
        <w:rPr>
          <w:rFonts w:ascii="宋体" w:hAnsi="宋体" w:cs="宋体" w:hint="eastAsia"/>
          <w:kern w:val="0"/>
        </w:rPr>
        <w:t>类型数据</w:t>
      </w:r>
      <w:r w:rsidR="00965155">
        <w:rPr>
          <w:rFonts w:ascii="宋体" w:hAnsi="宋体" w:cs="宋体" w:hint="eastAsia"/>
          <w:kern w:val="0"/>
        </w:rPr>
        <w:t>（隐式转换，编译器缺省）</w:t>
      </w:r>
      <w:r w:rsidR="00C71622">
        <w:rPr>
          <w:rFonts w:ascii="宋体" w:hAnsi="宋体" w:cs="宋体" w:hint="eastAsia"/>
          <w:kern w:val="0"/>
        </w:rPr>
        <w:t>。</w:t>
      </w:r>
    </w:p>
    <w:p w:rsidR="001E13DA" w:rsidRDefault="0097450A" w:rsidP="00581E96">
      <w:pPr>
        <w:rPr>
          <w:rFonts w:ascii="宋体" w:hAnsi="宋体" w:cs="宋体"/>
          <w:kern w:val="0"/>
        </w:rPr>
      </w:pPr>
      <w:r>
        <w:rPr>
          <w:rFonts w:ascii="宋体" w:hAnsi="宋体" w:cs="宋体" w:hint="eastAsia"/>
          <w:kern w:val="0"/>
        </w:rPr>
        <w:lastRenderedPageBreak/>
        <w:t>2）</w:t>
      </w:r>
      <w:r w:rsidR="001E13DA">
        <w:rPr>
          <w:rFonts w:ascii="宋体" w:hAnsi="宋体" w:cs="宋体" w:hint="eastAsia"/>
          <w:kern w:val="0"/>
        </w:rPr>
        <w:t>对于第二个赋值操作i=0</w:t>
      </w:r>
      <w:r w:rsidR="008742EA">
        <w:rPr>
          <w:rFonts w:ascii="宋体" w:hAnsi="宋体" w:cs="宋体" w:hint="eastAsia"/>
          <w:kern w:val="0"/>
        </w:rPr>
        <w:t>。</w:t>
      </w:r>
      <w:r w:rsidR="00010205">
        <w:rPr>
          <w:rFonts w:ascii="宋体" w:hAnsi="宋体" w:cs="宋体" w:hint="eastAsia"/>
          <w:kern w:val="0"/>
        </w:rPr>
        <w:t>在hello</w:t>
      </w:r>
      <w:r w:rsidR="00010205">
        <w:rPr>
          <w:rFonts w:ascii="宋体" w:hAnsi="宋体" w:cs="宋体"/>
          <w:kern w:val="0"/>
        </w:rPr>
        <w:t>.s</w:t>
      </w:r>
      <w:r w:rsidR="00010205">
        <w:rPr>
          <w:rFonts w:ascii="宋体" w:hAnsi="宋体" w:cs="宋体" w:hint="eastAsia"/>
          <w:kern w:val="0"/>
        </w:rPr>
        <w:t>文件中通过汇编语句</w:t>
      </w:r>
      <w:r w:rsidR="00010205">
        <w:rPr>
          <w:rFonts w:ascii="宋体" w:hAnsi="宋体" w:cs="宋体"/>
          <w:kern w:val="0"/>
        </w:rPr>
        <w:t xml:space="preserve">movl </w:t>
      </w:r>
      <w:r w:rsidR="00010205" w:rsidRPr="00010205">
        <w:rPr>
          <w:rFonts w:ascii="宋体" w:hAnsi="宋体" w:cs="宋体"/>
          <w:kern w:val="0"/>
        </w:rPr>
        <w:t>$0, -4(%rbp)</w:t>
      </w:r>
      <w:r w:rsidR="00010205">
        <w:rPr>
          <w:rFonts w:ascii="宋体" w:hAnsi="宋体" w:cs="宋体" w:hint="eastAsia"/>
          <w:kern w:val="0"/>
        </w:rPr>
        <w:t>将立即数赋值给</w:t>
      </w:r>
      <w:r w:rsidR="00740A18">
        <w:rPr>
          <w:rFonts w:ascii="宋体" w:hAnsi="宋体" w:cs="宋体" w:hint="eastAsia"/>
          <w:kern w:val="0"/>
        </w:rPr>
        <w:t>我们的局部变量int</w:t>
      </w:r>
      <w:r w:rsidR="00740A18">
        <w:rPr>
          <w:rFonts w:ascii="宋体" w:hAnsi="宋体" w:cs="宋体"/>
          <w:kern w:val="0"/>
        </w:rPr>
        <w:t xml:space="preserve"> </w:t>
      </w:r>
      <w:r w:rsidR="00740A18">
        <w:rPr>
          <w:rFonts w:ascii="宋体" w:hAnsi="宋体" w:cs="宋体" w:hint="eastAsia"/>
          <w:kern w:val="0"/>
        </w:rPr>
        <w:t>i。</w:t>
      </w:r>
      <w:r w:rsidR="00911EE9">
        <w:rPr>
          <w:rFonts w:ascii="宋体" w:hAnsi="宋体" w:cs="宋体" w:hint="eastAsia"/>
          <w:kern w:val="0"/>
        </w:rPr>
        <w:t>而且值得我们注意的是</w:t>
      </w:r>
      <w:r w:rsidR="00AF2330">
        <w:rPr>
          <w:rFonts w:ascii="宋体" w:hAnsi="宋体" w:cs="宋体" w:hint="eastAsia"/>
          <w:kern w:val="0"/>
        </w:rPr>
        <w:t>汇编语句</w:t>
      </w:r>
      <w:r w:rsidR="00085A6B">
        <w:rPr>
          <w:rFonts w:ascii="宋体" w:hAnsi="宋体" w:cs="宋体" w:hint="eastAsia"/>
          <w:kern w:val="0"/>
        </w:rPr>
        <w:t>用的是movl，这是因为我们</w:t>
      </w:r>
      <w:r w:rsidR="00CB6FB8">
        <w:rPr>
          <w:rFonts w:ascii="宋体" w:hAnsi="宋体" w:cs="宋体" w:hint="eastAsia"/>
          <w:kern w:val="0"/>
        </w:rPr>
        <w:t>的局部变量是int型，4个字节</w:t>
      </w:r>
      <w:r w:rsidR="009B5015">
        <w:rPr>
          <w:rFonts w:ascii="宋体" w:hAnsi="宋体" w:cs="宋体" w:hint="eastAsia"/>
          <w:kern w:val="0"/>
        </w:rPr>
        <w:t>，因此使用字母l</w:t>
      </w:r>
      <w:r w:rsidR="006428EF">
        <w:rPr>
          <w:rFonts w:ascii="宋体" w:hAnsi="宋体" w:cs="宋体" w:hint="eastAsia"/>
          <w:kern w:val="0"/>
        </w:rPr>
        <w:t>。</w:t>
      </w:r>
      <w:r>
        <w:rPr>
          <w:rFonts w:ascii="宋体" w:hAnsi="宋体" w:cs="宋体" w:hint="eastAsia"/>
          <w:kern w:val="0"/>
        </w:rPr>
        <w:t>（截图3.3.5-1）</w:t>
      </w:r>
    </w:p>
    <w:p w:rsidR="0097450A" w:rsidRDefault="00A07C5E" w:rsidP="0097450A">
      <w:pPr>
        <w:jc w:val="center"/>
        <w:rPr>
          <w:rFonts w:ascii="宋体" w:hAnsi="宋体" w:cs="宋体"/>
          <w:kern w:val="0"/>
        </w:rPr>
      </w:pPr>
      <w:r w:rsidRPr="0097450A">
        <w:rPr>
          <w:rFonts w:ascii="宋体" w:hAnsi="宋体" w:cs="宋体"/>
          <w:noProof/>
          <w:kern w:val="0"/>
        </w:rPr>
        <w:drawing>
          <wp:inline distT="0" distB="0" distL="0" distR="0">
            <wp:extent cx="4708525" cy="1534795"/>
            <wp:effectExtent l="0" t="0" r="0" b="0"/>
            <wp:docPr id="20" name="图片 20" descr="1J]5NHANMVZ0AY51SF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J]5NHANMVZ0AY51SFL{2`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8525" cy="1534795"/>
                    </a:xfrm>
                    <a:prstGeom prst="rect">
                      <a:avLst/>
                    </a:prstGeom>
                    <a:noFill/>
                    <a:ln>
                      <a:noFill/>
                    </a:ln>
                  </pic:spPr>
                </pic:pic>
              </a:graphicData>
            </a:graphic>
          </wp:inline>
        </w:drawing>
      </w:r>
    </w:p>
    <w:p w:rsidR="0097450A" w:rsidRDefault="0097450A" w:rsidP="0097450A">
      <w:pPr>
        <w:jc w:val="center"/>
        <w:rPr>
          <w:rFonts w:ascii="宋体" w:hAnsi="宋体" w:cs="宋体"/>
          <w:kern w:val="0"/>
        </w:rPr>
      </w:pPr>
      <w:r>
        <w:rPr>
          <w:rFonts w:ascii="宋体" w:hAnsi="宋体" w:cs="宋体" w:hint="eastAsia"/>
          <w:kern w:val="0"/>
        </w:rPr>
        <w:t>截图3.3.5-1</w:t>
      </w:r>
    </w:p>
    <w:p w:rsidR="00AC3203" w:rsidRDefault="0097450A" w:rsidP="0097450A">
      <w:pPr>
        <w:jc w:val="left"/>
        <w:rPr>
          <w:rFonts w:ascii="宋体" w:hAnsi="宋体" w:cs="宋体" w:hint="eastAsia"/>
          <w:kern w:val="0"/>
        </w:rPr>
      </w:pPr>
      <w:r>
        <w:rPr>
          <w:rFonts w:ascii="宋体" w:hAnsi="宋体" w:cs="宋体" w:hint="eastAsia"/>
          <w:kern w:val="0"/>
        </w:rPr>
        <w:t>3）对于第三个赋值操作i++。在hello</w:t>
      </w:r>
      <w:r>
        <w:rPr>
          <w:rFonts w:ascii="宋体" w:hAnsi="宋体" w:cs="宋体"/>
          <w:kern w:val="0"/>
        </w:rPr>
        <w:t>.s</w:t>
      </w:r>
      <w:r>
        <w:rPr>
          <w:rFonts w:ascii="宋体" w:hAnsi="宋体" w:cs="宋体" w:hint="eastAsia"/>
          <w:kern w:val="0"/>
        </w:rPr>
        <w:t>文件中是通过语句</w:t>
      </w:r>
      <w:r w:rsidR="00614F33">
        <w:rPr>
          <w:rFonts w:ascii="宋体" w:hAnsi="宋体" w:cs="宋体"/>
          <w:kern w:val="0"/>
        </w:rPr>
        <w:t xml:space="preserve">addl </w:t>
      </w:r>
      <w:r w:rsidR="00614F33" w:rsidRPr="00614F33">
        <w:rPr>
          <w:rFonts w:ascii="宋体" w:hAnsi="宋体" w:cs="宋体"/>
          <w:kern w:val="0"/>
        </w:rPr>
        <w:t>$1, -4(%rbp)</w:t>
      </w:r>
      <w:r w:rsidR="00614F33">
        <w:rPr>
          <w:rFonts w:ascii="宋体" w:hAnsi="宋体" w:cs="宋体" w:hint="eastAsia"/>
          <w:kern w:val="0"/>
        </w:rPr>
        <w:t>实现的，因为</w:t>
      </w:r>
      <w:r w:rsidR="00614F33" w:rsidRPr="00614F33">
        <w:rPr>
          <w:rFonts w:ascii="宋体" w:hAnsi="宋体" w:cs="宋体"/>
          <w:kern w:val="0"/>
        </w:rPr>
        <w:t>-4(%rbp)</w:t>
      </w:r>
      <w:r w:rsidR="00614F33">
        <w:rPr>
          <w:rFonts w:ascii="宋体" w:hAnsi="宋体" w:cs="宋体" w:hint="eastAsia"/>
          <w:kern w:val="0"/>
        </w:rPr>
        <w:t>继承自</w:t>
      </w:r>
      <w:r w:rsidR="00AE248A">
        <w:rPr>
          <w:rFonts w:ascii="宋体" w:hAnsi="宋体" w:cs="宋体" w:hint="eastAsia"/>
          <w:kern w:val="0"/>
        </w:rPr>
        <w:t>原来的i=0，因此通过addl（有意思的是，这里仍然要使用addl，因为是int操作）达到每次循环+1的目的</w:t>
      </w:r>
      <w:r w:rsidR="00110622">
        <w:rPr>
          <w:rFonts w:ascii="宋体" w:hAnsi="宋体" w:cs="宋体" w:hint="eastAsia"/>
          <w:kern w:val="0"/>
        </w:rPr>
        <w:t>（如截图3.3.5-2）</w:t>
      </w:r>
      <w:r w:rsidR="00AE248A">
        <w:rPr>
          <w:rFonts w:ascii="宋体" w:hAnsi="宋体" w:cs="宋体" w:hint="eastAsia"/>
          <w:kern w:val="0"/>
        </w:rPr>
        <w:t>。</w:t>
      </w:r>
    </w:p>
    <w:p w:rsidR="00AC3203" w:rsidRPr="00AC3203" w:rsidRDefault="00A07C5E" w:rsidP="00AC3203">
      <w:pPr>
        <w:jc w:val="center"/>
        <w:rPr>
          <w:rFonts w:ascii="宋体" w:hAnsi="宋体" w:cs="宋体"/>
          <w:kern w:val="0"/>
        </w:rPr>
      </w:pPr>
      <w:r w:rsidRPr="00AC3203">
        <w:rPr>
          <w:rFonts w:ascii="宋体" w:hAnsi="宋体" w:cs="宋体"/>
          <w:noProof/>
          <w:kern w:val="0"/>
        </w:rPr>
        <w:drawing>
          <wp:inline distT="0" distB="0" distL="0" distR="0">
            <wp:extent cx="3752215" cy="1408430"/>
            <wp:effectExtent l="0" t="0" r="0" b="0"/>
            <wp:docPr id="21" name="图片 21" descr="2QJ0Z8(9_ZSUSL0RVW@U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QJ0Z8(9_ZSUSL0RVW@UGM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215" cy="1408430"/>
                    </a:xfrm>
                    <a:prstGeom prst="rect">
                      <a:avLst/>
                    </a:prstGeom>
                    <a:noFill/>
                    <a:ln>
                      <a:noFill/>
                    </a:ln>
                  </pic:spPr>
                </pic:pic>
              </a:graphicData>
            </a:graphic>
          </wp:inline>
        </w:drawing>
      </w:r>
    </w:p>
    <w:p w:rsidR="00AC3203" w:rsidRDefault="00AC3203" w:rsidP="00AC3203">
      <w:pPr>
        <w:jc w:val="center"/>
        <w:rPr>
          <w:rFonts w:ascii="宋体" w:hAnsi="宋体" w:cs="宋体"/>
          <w:kern w:val="0"/>
        </w:rPr>
      </w:pPr>
      <w:r>
        <w:rPr>
          <w:rFonts w:ascii="宋体" w:hAnsi="宋体" w:cs="宋体" w:hint="eastAsia"/>
          <w:kern w:val="0"/>
        </w:rPr>
        <w:t>截图3.3.5-2</w:t>
      </w:r>
    </w:p>
    <w:p w:rsidR="00AC3203" w:rsidRDefault="00AC3203" w:rsidP="0097450A">
      <w:pPr>
        <w:jc w:val="left"/>
        <w:rPr>
          <w:rFonts w:ascii="宋体" w:hAnsi="宋体" w:cs="宋体"/>
          <w:kern w:val="0"/>
        </w:rPr>
      </w:pPr>
      <w:r>
        <w:rPr>
          <w:rFonts w:ascii="宋体" w:hAnsi="宋体" w:cs="宋体" w:hint="eastAsia"/>
          <w:kern w:val="0"/>
        </w:rPr>
        <w:t>3.</w:t>
      </w:r>
      <w:r>
        <w:rPr>
          <w:rFonts w:ascii="宋体" w:hAnsi="宋体" w:cs="宋体"/>
          <w:kern w:val="0"/>
        </w:rPr>
        <w:t>3</w:t>
      </w:r>
      <w:r>
        <w:rPr>
          <w:rFonts w:ascii="宋体" w:hAnsi="宋体" w:cs="宋体" w:hint="eastAsia"/>
          <w:kern w:val="0"/>
        </w:rPr>
        <w:t>.</w:t>
      </w:r>
      <w:r>
        <w:rPr>
          <w:rFonts w:ascii="宋体" w:hAnsi="宋体" w:cs="宋体"/>
          <w:kern w:val="0"/>
        </w:rPr>
        <w:t>6</w:t>
      </w:r>
      <w:r w:rsidR="00D9688E">
        <w:rPr>
          <w:rFonts w:ascii="宋体" w:hAnsi="宋体" w:cs="宋体"/>
          <w:kern w:val="0"/>
        </w:rPr>
        <w:t xml:space="preserve"> </w:t>
      </w:r>
      <w:r w:rsidR="00D9688E">
        <w:rPr>
          <w:rFonts w:ascii="宋体" w:hAnsi="宋体" w:cs="宋体" w:hint="eastAsia"/>
          <w:kern w:val="0"/>
        </w:rPr>
        <w:t>类型转换</w:t>
      </w:r>
    </w:p>
    <w:p w:rsidR="00D9688E" w:rsidRDefault="00B02C45" w:rsidP="0097450A">
      <w:pPr>
        <w:jc w:val="left"/>
        <w:rPr>
          <w:rFonts w:ascii="宋体" w:hAnsi="宋体" w:cs="宋体"/>
          <w:kern w:val="0"/>
        </w:rPr>
      </w:pPr>
      <w:r>
        <w:rPr>
          <w:rFonts w:ascii="宋体" w:hAnsi="宋体" w:cs="宋体" w:hint="eastAsia"/>
          <w:kern w:val="0"/>
        </w:rPr>
        <w:t>源程序中用到的类型转换有</w:t>
      </w:r>
      <w:r w:rsidR="002C0190" w:rsidRPr="002C0190">
        <w:rPr>
          <w:rFonts w:ascii="宋体" w:hAnsi="宋体" w:cs="宋体"/>
          <w:kern w:val="0"/>
        </w:rPr>
        <w:t>int sleepsecs=2.5</w:t>
      </w:r>
      <w:r w:rsidR="002C0190">
        <w:rPr>
          <w:rFonts w:ascii="宋体" w:hAnsi="宋体" w:cs="宋体" w:hint="eastAsia"/>
          <w:kern w:val="0"/>
        </w:rPr>
        <w:t>;（隐式类型转换</w:t>
      </w:r>
      <w:r w:rsidR="006B2DC3">
        <w:rPr>
          <w:rFonts w:ascii="宋体" w:hAnsi="宋体" w:cs="宋体" w:hint="eastAsia"/>
          <w:kern w:val="0"/>
        </w:rPr>
        <w:t>，将浮点数2.5转化为int整数2</w:t>
      </w:r>
      <w:r w:rsidR="002C0190">
        <w:rPr>
          <w:rFonts w:ascii="宋体" w:hAnsi="宋体" w:cs="宋体" w:hint="eastAsia"/>
          <w:kern w:val="0"/>
        </w:rPr>
        <w:t>）</w:t>
      </w:r>
    </w:p>
    <w:p w:rsidR="004F6EE2" w:rsidRDefault="006B2DC3" w:rsidP="004F6EE2">
      <w:pPr>
        <w:jc w:val="left"/>
        <w:rPr>
          <w:rFonts w:ascii="宋体" w:hAnsi="宋体" w:cs="宋体"/>
          <w:kern w:val="0"/>
        </w:rPr>
      </w:pPr>
      <w:r>
        <w:rPr>
          <w:rFonts w:ascii="宋体" w:hAnsi="宋体" w:cs="宋体" w:hint="eastAsia"/>
          <w:kern w:val="0"/>
        </w:rPr>
        <w:t>值得注意的是，浮点数常数默认的均是double类型，</w:t>
      </w:r>
      <w:r w:rsidR="00BF6B1A">
        <w:rPr>
          <w:rFonts w:ascii="宋体" w:hAnsi="宋体" w:cs="宋体" w:hint="eastAsia"/>
          <w:kern w:val="0"/>
        </w:rPr>
        <w:t>因此此处隐式转换类型为由double型转化为int型（编译器缺省转换为long型）</w:t>
      </w:r>
      <w:r w:rsidR="004154F8">
        <w:rPr>
          <w:rFonts w:ascii="宋体" w:hAnsi="宋体" w:cs="宋体" w:hint="eastAsia"/>
          <w:kern w:val="0"/>
        </w:rPr>
        <w:t>。</w:t>
      </w:r>
    </w:p>
    <w:p w:rsidR="00F127F9" w:rsidRDefault="00F127F9" w:rsidP="004F6EE2">
      <w:pPr>
        <w:jc w:val="left"/>
        <w:rPr>
          <w:rFonts w:ascii="宋体" w:hAnsi="宋体" w:cs="宋体" w:hint="eastAsia"/>
          <w:kern w:val="0"/>
        </w:rPr>
      </w:pPr>
      <w:r>
        <w:rPr>
          <w:rFonts w:ascii="宋体" w:hAnsi="宋体" w:cs="宋体" w:hint="eastAsia"/>
          <w:kern w:val="0"/>
        </w:rPr>
        <w:t>同样，思考这样的一个问题。</w:t>
      </w:r>
      <w:r w:rsidR="002C4520">
        <w:rPr>
          <w:rFonts w:ascii="宋体" w:hAnsi="宋体" w:cs="宋体" w:hint="eastAsia"/>
          <w:kern w:val="0"/>
        </w:rPr>
        <w:t>2.5被隐式转换之后，</w:t>
      </w:r>
      <w:r w:rsidR="005305E7">
        <w:rPr>
          <w:rFonts w:ascii="宋体" w:hAnsi="宋体" w:cs="宋体" w:hint="eastAsia"/>
          <w:kern w:val="0"/>
        </w:rPr>
        <w:t>为什么</w:t>
      </w:r>
      <w:r w:rsidR="002C4520">
        <w:rPr>
          <w:rFonts w:ascii="宋体" w:hAnsi="宋体" w:cs="宋体" w:hint="eastAsia"/>
          <w:kern w:val="0"/>
        </w:rPr>
        <w:t>变成了long类型的2</w:t>
      </w:r>
      <w:r w:rsidR="005305E7">
        <w:rPr>
          <w:rFonts w:ascii="宋体" w:hAnsi="宋体" w:cs="宋体" w:hint="eastAsia"/>
          <w:kern w:val="0"/>
        </w:rPr>
        <w:t>。</w:t>
      </w:r>
      <w:r w:rsidR="005305E7" w:rsidRPr="005305E7">
        <w:rPr>
          <w:rFonts w:ascii="宋体" w:hAnsi="宋体" w:cs="宋体" w:hint="eastAsia"/>
          <w:kern w:val="0"/>
        </w:rPr>
        <w:t>当在 double 或 float 向 int 进行类型转换的时候，程序改变数值和位模式的原则 是：值会向零舍入。例如</w:t>
      </w:r>
      <w:r w:rsidR="00A46699">
        <w:rPr>
          <w:rFonts w:ascii="宋体" w:hAnsi="宋体" w:cs="宋体" w:hint="eastAsia"/>
          <w:kern w:val="0"/>
        </w:rPr>
        <w:t xml:space="preserve"> 1.6</w:t>
      </w:r>
      <w:r w:rsidR="005305E7" w:rsidRPr="005305E7">
        <w:rPr>
          <w:rFonts w:ascii="宋体" w:hAnsi="宋体" w:cs="宋体" w:hint="eastAsia"/>
          <w:kern w:val="0"/>
        </w:rPr>
        <w:t xml:space="preserve"> 将被转换成 1，</w:t>
      </w:r>
      <w:r w:rsidR="00A46699">
        <w:rPr>
          <w:rFonts w:ascii="宋体" w:hAnsi="宋体" w:cs="宋体" w:hint="eastAsia"/>
          <w:kern w:val="0"/>
        </w:rPr>
        <w:t>-1.9</w:t>
      </w:r>
      <w:r w:rsidR="005305E7" w:rsidRPr="005305E7">
        <w:rPr>
          <w:rFonts w:ascii="宋体" w:hAnsi="宋体" w:cs="宋体" w:hint="eastAsia"/>
          <w:kern w:val="0"/>
        </w:rPr>
        <w:t xml:space="preserve"> 将被转换成-1。</w:t>
      </w:r>
      <w:r w:rsidR="00A46699">
        <w:rPr>
          <w:rFonts w:ascii="宋体" w:hAnsi="宋体" w:cs="宋体" w:hint="eastAsia"/>
          <w:kern w:val="0"/>
        </w:rPr>
        <w:t>而对于我们的转化前的浮点数2.5当然是舍入到整数2</w:t>
      </w:r>
      <w:r w:rsidR="00EB0048">
        <w:rPr>
          <w:rFonts w:ascii="宋体" w:hAnsi="宋体" w:cs="宋体" w:hint="eastAsia"/>
          <w:kern w:val="0"/>
        </w:rPr>
        <w:t>。</w:t>
      </w:r>
    </w:p>
    <w:p w:rsidR="00AC3A91" w:rsidRPr="004F6EE2" w:rsidRDefault="00A07C5E" w:rsidP="00F127F9">
      <w:pPr>
        <w:jc w:val="center"/>
        <w:rPr>
          <w:rFonts w:ascii="宋体" w:hAnsi="宋体" w:cs="宋体"/>
          <w:kern w:val="0"/>
        </w:rPr>
      </w:pPr>
      <w:r w:rsidRPr="004F6EE2">
        <w:rPr>
          <w:rFonts w:ascii="宋体" w:hAnsi="宋体" w:cs="宋体"/>
          <w:noProof/>
          <w:kern w:val="0"/>
        </w:rPr>
        <w:drawing>
          <wp:inline distT="0" distB="0" distL="0" distR="0">
            <wp:extent cx="3542030" cy="577850"/>
            <wp:effectExtent l="0" t="0" r="0" b="0"/>
            <wp:docPr id="22" name="图片 22" descr="]OJ77XTP52B11M_NE_%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J77XTP52B11M_NE_%0{[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2030" cy="577850"/>
                    </a:xfrm>
                    <a:prstGeom prst="rect">
                      <a:avLst/>
                    </a:prstGeom>
                    <a:noFill/>
                    <a:ln>
                      <a:noFill/>
                    </a:ln>
                  </pic:spPr>
                </pic:pic>
              </a:graphicData>
            </a:graphic>
          </wp:inline>
        </w:drawing>
      </w:r>
    </w:p>
    <w:p w:rsidR="006B2DC3" w:rsidRDefault="00AC3A91" w:rsidP="00F127F9">
      <w:pPr>
        <w:jc w:val="center"/>
        <w:rPr>
          <w:rFonts w:ascii="宋体" w:hAnsi="宋体" w:cs="宋体"/>
          <w:kern w:val="0"/>
        </w:rPr>
      </w:pPr>
      <w:r>
        <w:rPr>
          <w:rFonts w:ascii="宋体" w:hAnsi="宋体" w:cs="宋体" w:hint="eastAsia"/>
          <w:kern w:val="0"/>
        </w:rPr>
        <w:lastRenderedPageBreak/>
        <w:t>截图3.3.6-1</w:t>
      </w:r>
      <w:r w:rsidR="004F6502">
        <w:rPr>
          <w:rFonts w:ascii="宋体" w:hAnsi="宋体" w:cs="宋体" w:hint="eastAsia"/>
          <w:kern w:val="0"/>
        </w:rPr>
        <w:t>，隐式转换操作</w:t>
      </w:r>
    </w:p>
    <w:p w:rsidR="00AC3A91" w:rsidRDefault="00724D55" w:rsidP="0097450A">
      <w:pPr>
        <w:jc w:val="left"/>
        <w:rPr>
          <w:rFonts w:ascii="宋体" w:hAnsi="宋体" w:cs="宋体"/>
          <w:kern w:val="0"/>
        </w:rPr>
      </w:pPr>
      <w:r>
        <w:rPr>
          <w:rFonts w:ascii="宋体" w:hAnsi="宋体" w:cs="宋体" w:hint="eastAsia"/>
          <w:kern w:val="0"/>
        </w:rPr>
        <w:t>3.3.7</w:t>
      </w:r>
      <w:r>
        <w:rPr>
          <w:rFonts w:ascii="宋体" w:hAnsi="宋体" w:cs="宋体"/>
          <w:kern w:val="0"/>
        </w:rPr>
        <w:t xml:space="preserve"> </w:t>
      </w:r>
      <w:r>
        <w:rPr>
          <w:rFonts w:ascii="宋体" w:hAnsi="宋体" w:cs="宋体" w:hint="eastAsia"/>
          <w:kern w:val="0"/>
        </w:rPr>
        <w:t>算术操作</w:t>
      </w:r>
      <w:r w:rsidR="00E86F5D">
        <w:rPr>
          <w:rFonts w:ascii="宋体" w:hAnsi="宋体" w:cs="宋体" w:hint="eastAsia"/>
          <w:kern w:val="0"/>
        </w:rPr>
        <w:t>+逻辑操作</w:t>
      </w:r>
    </w:p>
    <w:p w:rsidR="00724D55" w:rsidRDefault="00724D55" w:rsidP="0097450A">
      <w:pPr>
        <w:jc w:val="left"/>
        <w:rPr>
          <w:rFonts w:ascii="宋体" w:hAnsi="宋体" w:cs="宋体"/>
          <w:kern w:val="0"/>
        </w:rPr>
      </w:pPr>
      <w:r>
        <w:rPr>
          <w:rFonts w:ascii="宋体" w:hAnsi="宋体" w:cs="宋体" w:hint="eastAsia"/>
          <w:kern w:val="0"/>
        </w:rPr>
        <w:t>首先，汇编语言中算术操作指令，效果以及描述有以下指令。</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907"/>
        <w:gridCol w:w="2907"/>
      </w:tblGrid>
      <w:tr w:rsidR="00746DF8" w:rsidRPr="00D12579" w:rsidTr="00D12579">
        <w:trPr>
          <w:jc w:val="center"/>
        </w:trPr>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指令</w:t>
            </w:r>
          </w:p>
        </w:tc>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效果</w:t>
            </w:r>
          </w:p>
        </w:tc>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描述</w:t>
            </w:r>
          </w:p>
        </w:tc>
      </w:tr>
      <w:tr w:rsidR="00746DF8" w:rsidRPr="00D12579" w:rsidTr="00D12579">
        <w:trPr>
          <w:jc w:val="center"/>
        </w:trPr>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kern w:val="0"/>
              </w:rPr>
              <w:t>1eaq S,D</w:t>
            </w:r>
          </w:p>
        </w:tc>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D←&amp;S</w:t>
            </w:r>
          </w:p>
        </w:tc>
        <w:tc>
          <w:tcPr>
            <w:tcW w:w="2907" w:type="dxa"/>
            <w:shd w:val="clear" w:color="auto" w:fill="auto"/>
            <w:vAlign w:val="center"/>
          </w:tcPr>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加载有效地址</w:t>
            </w:r>
          </w:p>
        </w:tc>
      </w:tr>
      <w:tr w:rsidR="00746DF8" w:rsidRPr="00D12579" w:rsidTr="00D12579">
        <w:trPr>
          <w:trHeight w:val="1275"/>
          <w:jc w:val="center"/>
        </w:trPr>
        <w:tc>
          <w:tcPr>
            <w:tcW w:w="2907" w:type="dxa"/>
            <w:shd w:val="clear" w:color="auto" w:fill="auto"/>
            <w:vAlign w:val="center"/>
          </w:tcPr>
          <w:p w:rsidR="00746DF8" w:rsidRPr="00D12579" w:rsidRDefault="0006668E" w:rsidP="00D12579">
            <w:pPr>
              <w:jc w:val="center"/>
              <w:rPr>
                <w:rFonts w:ascii="宋体" w:hAnsi="宋体" w:cs="宋体"/>
                <w:kern w:val="0"/>
              </w:rPr>
            </w:pPr>
            <w:r w:rsidRPr="00D12579">
              <w:rPr>
                <w:rFonts w:ascii="宋体" w:hAnsi="宋体" w:cs="宋体" w:hint="eastAsia"/>
                <w:kern w:val="0"/>
              </w:rPr>
              <w:t>INC</w:t>
            </w:r>
            <w:r w:rsidR="00746DF8" w:rsidRPr="00D12579">
              <w:rPr>
                <w:rFonts w:ascii="宋体" w:hAnsi="宋体" w:cs="宋体" w:hint="eastAsia"/>
                <w:kern w:val="0"/>
              </w:rPr>
              <w:t xml:space="preserve"> D</w:t>
            </w:r>
          </w:p>
          <w:p w:rsidR="00746DF8" w:rsidRPr="00D12579" w:rsidRDefault="00746DF8" w:rsidP="00D12579">
            <w:pPr>
              <w:jc w:val="center"/>
              <w:rPr>
                <w:rFonts w:ascii="宋体" w:hAnsi="宋体" w:cs="宋体"/>
                <w:kern w:val="0"/>
              </w:rPr>
            </w:pPr>
            <w:r w:rsidRPr="00D12579">
              <w:rPr>
                <w:rFonts w:ascii="宋体" w:hAnsi="宋体" w:cs="宋体" w:hint="eastAsia"/>
                <w:kern w:val="0"/>
              </w:rPr>
              <w:t>DEC D</w:t>
            </w:r>
          </w:p>
          <w:p w:rsidR="00746DF8" w:rsidRPr="00D12579" w:rsidRDefault="00746DF8" w:rsidP="00D12579">
            <w:pPr>
              <w:jc w:val="center"/>
              <w:rPr>
                <w:rFonts w:ascii="宋体" w:hAnsi="宋体" w:cs="宋体"/>
                <w:kern w:val="0"/>
              </w:rPr>
            </w:pPr>
            <w:r w:rsidRPr="00D12579">
              <w:rPr>
                <w:rFonts w:ascii="宋体" w:hAnsi="宋体" w:cs="宋体" w:hint="eastAsia"/>
                <w:kern w:val="0"/>
              </w:rPr>
              <w:t>NEG D</w:t>
            </w:r>
          </w:p>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NOT D</w:t>
            </w:r>
          </w:p>
        </w:tc>
        <w:tc>
          <w:tcPr>
            <w:tcW w:w="2907" w:type="dxa"/>
            <w:shd w:val="clear" w:color="auto" w:fill="auto"/>
            <w:vAlign w:val="center"/>
          </w:tcPr>
          <w:p w:rsidR="00746DF8" w:rsidRPr="00D12579" w:rsidRDefault="00746DF8" w:rsidP="00D12579">
            <w:pPr>
              <w:jc w:val="center"/>
              <w:rPr>
                <w:rFonts w:ascii="宋体" w:hAnsi="宋体" w:cs="宋体"/>
                <w:kern w:val="0"/>
              </w:rPr>
            </w:pPr>
            <w:r w:rsidRPr="00D12579">
              <w:rPr>
                <w:rFonts w:ascii="宋体" w:hAnsi="宋体" w:cs="宋体" w:hint="eastAsia"/>
                <w:kern w:val="0"/>
              </w:rPr>
              <w:t>D←D十1</w:t>
            </w:r>
          </w:p>
          <w:p w:rsidR="00746DF8" w:rsidRPr="00D12579" w:rsidRDefault="00746DF8" w:rsidP="00D12579">
            <w:pPr>
              <w:jc w:val="center"/>
              <w:rPr>
                <w:rFonts w:ascii="宋体" w:hAnsi="宋体" w:cs="宋体"/>
                <w:kern w:val="0"/>
              </w:rPr>
            </w:pPr>
            <w:r w:rsidRPr="00D12579">
              <w:rPr>
                <w:rFonts w:ascii="宋体" w:hAnsi="宋体" w:cs="宋体" w:hint="eastAsia"/>
                <w:kern w:val="0"/>
              </w:rPr>
              <w:t>D←D-1</w:t>
            </w:r>
          </w:p>
          <w:p w:rsidR="00746DF8" w:rsidRPr="00D12579" w:rsidRDefault="00746DF8" w:rsidP="00D12579">
            <w:pPr>
              <w:jc w:val="center"/>
              <w:rPr>
                <w:rFonts w:ascii="宋体" w:hAnsi="宋体" w:cs="宋体"/>
                <w:kern w:val="0"/>
              </w:rPr>
            </w:pPr>
            <w:r w:rsidRPr="00D12579">
              <w:rPr>
                <w:rFonts w:ascii="宋体" w:hAnsi="宋体" w:cs="宋体" w:hint="eastAsia"/>
                <w:kern w:val="0"/>
              </w:rPr>
              <w:t>D←一D</w:t>
            </w:r>
          </w:p>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D←一D</w:t>
            </w:r>
          </w:p>
        </w:tc>
        <w:tc>
          <w:tcPr>
            <w:tcW w:w="2907" w:type="dxa"/>
            <w:shd w:val="clear" w:color="auto" w:fill="auto"/>
            <w:vAlign w:val="center"/>
          </w:tcPr>
          <w:p w:rsidR="00746DF8" w:rsidRPr="00D12579" w:rsidRDefault="00746DF8" w:rsidP="00D12579">
            <w:pPr>
              <w:jc w:val="center"/>
              <w:rPr>
                <w:rFonts w:ascii="宋体" w:hAnsi="宋体" w:cs="宋体"/>
                <w:kern w:val="0"/>
              </w:rPr>
            </w:pPr>
            <w:r w:rsidRPr="00D12579">
              <w:rPr>
                <w:rFonts w:ascii="宋体" w:hAnsi="宋体" w:cs="宋体" w:hint="eastAsia"/>
                <w:kern w:val="0"/>
              </w:rPr>
              <w:t>加1</w:t>
            </w:r>
          </w:p>
          <w:p w:rsidR="00746DF8" w:rsidRPr="00D12579" w:rsidRDefault="00746DF8" w:rsidP="00D12579">
            <w:pPr>
              <w:jc w:val="center"/>
              <w:rPr>
                <w:rFonts w:ascii="宋体" w:hAnsi="宋体" w:cs="宋体"/>
                <w:kern w:val="0"/>
              </w:rPr>
            </w:pPr>
            <w:r w:rsidRPr="00D12579">
              <w:rPr>
                <w:rFonts w:ascii="宋体" w:hAnsi="宋体" w:cs="宋体" w:hint="eastAsia"/>
                <w:kern w:val="0"/>
              </w:rPr>
              <w:t>减l</w:t>
            </w:r>
          </w:p>
          <w:p w:rsidR="00746DF8" w:rsidRPr="00D12579" w:rsidRDefault="00746DF8" w:rsidP="00D12579">
            <w:pPr>
              <w:jc w:val="center"/>
              <w:rPr>
                <w:rFonts w:ascii="宋体" w:hAnsi="宋体" w:cs="宋体"/>
                <w:kern w:val="0"/>
              </w:rPr>
            </w:pPr>
            <w:r w:rsidRPr="00D12579">
              <w:rPr>
                <w:rFonts w:ascii="宋体" w:hAnsi="宋体" w:cs="宋体" w:hint="eastAsia"/>
                <w:kern w:val="0"/>
              </w:rPr>
              <w:t>取负</w:t>
            </w:r>
          </w:p>
          <w:p w:rsidR="00746DF8" w:rsidRPr="00D12579" w:rsidRDefault="00746DF8" w:rsidP="00D12579">
            <w:pPr>
              <w:jc w:val="center"/>
              <w:rPr>
                <w:rFonts w:ascii="宋体" w:hAnsi="宋体" w:cs="宋体" w:hint="eastAsia"/>
                <w:kern w:val="0"/>
              </w:rPr>
            </w:pPr>
            <w:r w:rsidRPr="00D12579">
              <w:rPr>
                <w:rFonts w:ascii="宋体" w:hAnsi="宋体" w:cs="宋体" w:hint="eastAsia"/>
                <w:kern w:val="0"/>
              </w:rPr>
              <w:t>取补</w:t>
            </w:r>
          </w:p>
        </w:tc>
      </w:tr>
      <w:tr w:rsidR="00746DF8" w:rsidRPr="00D12579" w:rsidTr="00D12579">
        <w:trPr>
          <w:jc w:val="center"/>
        </w:trPr>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kern w:val="0"/>
              </w:rPr>
              <w:t>ADD s,D</w:t>
            </w:r>
          </w:p>
        </w:tc>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hint="eastAsia"/>
                <w:kern w:val="0"/>
              </w:rPr>
              <w:t>D←D十s</w:t>
            </w:r>
          </w:p>
        </w:tc>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hint="eastAsia"/>
                <w:kern w:val="0"/>
              </w:rPr>
              <w:t>加</w:t>
            </w:r>
          </w:p>
        </w:tc>
      </w:tr>
      <w:tr w:rsidR="00746DF8" w:rsidRPr="00D12579" w:rsidTr="00D12579">
        <w:trPr>
          <w:jc w:val="center"/>
        </w:trPr>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hint="eastAsia"/>
                <w:kern w:val="0"/>
              </w:rPr>
              <w:t>SU</w:t>
            </w:r>
            <w:r w:rsidRPr="00D12579">
              <w:rPr>
                <w:rFonts w:ascii="宋体" w:hAnsi="宋体" w:cs="宋体"/>
                <w:kern w:val="0"/>
              </w:rPr>
              <w:t>B S,D</w:t>
            </w:r>
          </w:p>
        </w:tc>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hint="eastAsia"/>
                <w:kern w:val="0"/>
              </w:rPr>
              <w:t>D←D-S</w:t>
            </w:r>
          </w:p>
        </w:tc>
        <w:tc>
          <w:tcPr>
            <w:tcW w:w="2907" w:type="dxa"/>
            <w:shd w:val="clear" w:color="auto" w:fill="auto"/>
            <w:vAlign w:val="center"/>
          </w:tcPr>
          <w:p w:rsidR="00746DF8" w:rsidRPr="00D12579" w:rsidRDefault="0006668E" w:rsidP="00D12579">
            <w:pPr>
              <w:jc w:val="center"/>
              <w:rPr>
                <w:rFonts w:ascii="宋体" w:hAnsi="宋体" w:cs="宋体" w:hint="eastAsia"/>
                <w:kern w:val="0"/>
              </w:rPr>
            </w:pPr>
            <w:r w:rsidRPr="00D12579">
              <w:rPr>
                <w:rFonts w:ascii="宋体" w:hAnsi="宋体" w:cs="宋体" w:hint="eastAsia"/>
                <w:kern w:val="0"/>
              </w:rPr>
              <w:t>减</w:t>
            </w:r>
          </w:p>
        </w:tc>
      </w:tr>
      <w:tr w:rsidR="0006668E" w:rsidRPr="00D12579" w:rsidTr="00D12579">
        <w:trPr>
          <w:jc w:val="center"/>
        </w:trPr>
        <w:tc>
          <w:tcPr>
            <w:tcW w:w="2907" w:type="dxa"/>
            <w:shd w:val="clear" w:color="auto" w:fill="auto"/>
            <w:vAlign w:val="center"/>
          </w:tcPr>
          <w:p w:rsidR="0006668E" w:rsidRPr="00D12579" w:rsidRDefault="0006668E" w:rsidP="00D12579">
            <w:pPr>
              <w:jc w:val="center"/>
              <w:rPr>
                <w:rFonts w:ascii="宋体" w:hAnsi="宋体" w:cs="宋体"/>
                <w:kern w:val="0"/>
              </w:rPr>
            </w:pPr>
            <w:r w:rsidRPr="00D12579">
              <w:rPr>
                <w:rFonts w:ascii="宋体" w:hAnsi="宋体" w:cs="宋体"/>
                <w:kern w:val="0"/>
              </w:rPr>
              <w:t>IMUL S,D</w:t>
            </w:r>
          </w:p>
        </w:tc>
        <w:tc>
          <w:tcPr>
            <w:tcW w:w="2907" w:type="dxa"/>
            <w:shd w:val="clear" w:color="auto" w:fill="auto"/>
            <w:vAlign w:val="center"/>
          </w:tcPr>
          <w:p w:rsidR="0006668E" w:rsidRPr="00D12579" w:rsidRDefault="0006668E" w:rsidP="00D12579">
            <w:pPr>
              <w:jc w:val="center"/>
              <w:rPr>
                <w:rFonts w:ascii="宋体" w:hAnsi="宋体" w:cs="宋体" w:hint="eastAsia"/>
                <w:kern w:val="0"/>
              </w:rPr>
            </w:pPr>
            <w:r w:rsidRPr="00D12579">
              <w:rPr>
                <w:rFonts w:ascii="宋体" w:hAnsi="宋体" w:cs="宋体" w:hint="eastAsia"/>
                <w:kern w:val="0"/>
              </w:rPr>
              <w:t>D←D*S</w:t>
            </w:r>
          </w:p>
        </w:tc>
        <w:tc>
          <w:tcPr>
            <w:tcW w:w="2907" w:type="dxa"/>
            <w:shd w:val="clear" w:color="auto" w:fill="auto"/>
            <w:vAlign w:val="center"/>
          </w:tcPr>
          <w:p w:rsidR="0006668E" w:rsidRPr="00D12579" w:rsidRDefault="0006668E" w:rsidP="00D12579">
            <w:pPr>
              <w:jc w:val="center"/>
              <w:rPr>
                <w:rFonts w:ascii="宋体" w:hAnsi="宋体" w:cs="宋体" w:hint="eastAsia"/>
                <w:kern w:val="0"/>
              </w:rPr>
            </w:pPr>
            <w:r w:rsidRPr="00D12579">
              <w:rPr>
                <w:rFonts w:ascii="宋体" w:hAnsi="宋体" w:cs="宋体" w:hint="eastAsia"/>
                <w:kern w:val="0"/>
              </w:rPr>
              <w:t>乘</w:t>
            </w:r>
          </w:p>
        </w:tc>
      </w:tr>
      <w:tr w:rsidR="00967895" w:rsidRPr="00D12579" w:rsidTr="00D12579">
        <w:trPr>
          <w:jc w:val="center"/>
        </w:trPr>
        <w:tc>
          <w:tcPr>
            <w:tcW w:w="2907" w:type="dxa"/>
            <w:shd w:val="clear" w:color="auto" w:fill="auto"/>
            <w:vAlign w:val="center"/>
          </w:tcPr>
          <w:p w:rsidR="00967895" w:rsidRPr="00D12579" w:rsidRDefault="00967895" w:rsidP="00D12579">
            <w:pPr>
              <w:jc w:val="center"/>
              <w:rPr>
                <w:rFonts w:ascii="宋体" w:hAnsi="宋体" w:cs="宋体"/>
                <w:kern w:val="0"/>
              </w:rPr>
            </w:pPr>
            <w:r w:rsidRPr="00D12579">
              <w:rPr>
                <w:rFonts w:ascii="宋体" w:hAnsi="宋体" w:cs="宋体"/>
                <w:kern w:val="0"/>
              </w:rPr>
              <w:t>XOR S</w:t>
            </w:r>
            <w:r w:rsidRPr="00D12579">
              <w:rPr>
                <w:rFonts w:ascii="宋体" w:hAnsi="宋体" w:cs="宋体" w:hint="eastAsia"/>
                <w:kern w:val="0"/>
              </w:rPr>
              <w:t>,</w:t>
            </w:r>
            <w:r w:rsidRPr="00D12579">
              <w:rPr>
                <w:rFonts w:ascii="宋体" w:hAnsi="宋体" w:cs="宋体"/>
                <w:kern w:val="0"/>
              </w:rPr>
              <w:t>D</w:t>
            </w:r>
          </w:p>
        </w:tc>
        <w:tc>
          <w:tcPr>
            <w:tcW w:w="2907" w:type="dxa"/>
            <w:shd w:val="clear" w:color="auto" w:fill="auto"/>
            <w:vAlign w:val="center"/>
          </w:tcPr>
          <w:p w:rsidR="00967895" w:rsidRPr="00D12579" w:rsidRDefault="00967895" w:rsidP="00D12579">
            <w:pPr>
              <w:jc w:val="center"/>
              <w:rPr>
                <w:rFonts w:ascii="宋体" w:hAnsi="宋体" w:cs="宋体" w:hint="eastAsia"/>
                <w:kern w:val="0"/>
              </w:rPr>
            </w:pPr>
            <w:r w:rsidRPr="00D12579">
              <w:rPr>
                <w:rFonts w:ascii="宋体" w:hAnsi="宋体" w:cs="宋体" w:hint="eastAsia"/>
                <w:kern w:val="0"/>
              </w:rPr>
              <w:t>D←D^S</w:t>
            </w:r>
          </w:p>
        </w:tc>
        <w:tc>
          <w:tcPr>
            <w:tcW w:w="2907" w:type="dxa"/>
            <w:shd w:val="clear" w:color="auto" w:fill="auto"/>
            <w:vAlign w:val="center"/>
          </w:tcPr>
          <w:p w:rsidR="00967895" w:rsidRPr="00D12579" w:rsidRDefault="00967895" w:rsidP="00D12579">
            <w:pPr>
              <w:jc w:val="center"/>
              <w:rPr>
                <w:rFonts w:ascii="宋体" w:hAnsi="宋体" w:cs="宋体" w:hint="eastAsia"/>
                <w:kern w:val="0"/>
              </w:rPr>
            </w:pPr>
            <w:r w:rsidRPr="00D12579">
              <w:rPr>
                <w:rFonts w:ascii="宋体" w:hAnsi="宋体" w:cs="宋体" w:hint="eastAsia"/>
                <w:kern w:val="0"/>
              </w:rPr>
              <w:t>异或</w:t>
            </w:r>
          </w:p>
        </w:tc>
      </w:tr>
      <w:tr w:rsidR="00967895" w:rsidRPr="00D12579" w:rsidTr="00D12579">
        <w:trPr>
          <w:jc w:val="center"/>
        </w:trPr>
        <w:tc>
          <w:tcPr>
            <w:tcW w:w="2907" w:type="dxa"/>
            <w:shd w:val="clear" w:color="auto" w:fill="auto"/>
            <w:vAlign w:val="center"/>
          </w:tcPr>
          <w:p w:rsidR="00967895" w:rsidRPr="00D12579" w:rsidRDefault="0029716A" w:rsidP="00D12579">
            <w:pPr>
              <w:jc w:val="center"/>
              <w:rPr>
                <w:rFonts w:ascii="宋体" w:hAnsi="宋体" w:cs="宋体"/>
                <w:kern w:val="0"/>
              </w:rPr>
            </w:pPr>
            <w:r w:rsidRPr="00D12579">
              <w:rPr>
                <w:rFonts w:ascii="宋体" w:hAnsi="宋体" w:cs="宋体"/>
                <w:kern w:val="0"/>
              </w:rPr>
              <w:t>OR S,D</w:t>
            </w:r>
          </w:p>
        </w:tc>
        <w:tc>
          <w:tcPr>
            <w:tcW w:w="2907" w:type="dxa"/>
            <w:shd w:val="clear" w:color="auto" w:fill="auto"/>
            <w:vAlign w:val="center"/>
          </w:tcPr>
          <w:p w:rsidR="00967895" w:rsidRPr="00D12579" w:rsidRDefault="00A239CA" w:rsidP="00D12579">
            <w:pPr>
              <w:jc w:val="center"/>
              <w:rPr>
                <w:rFonts w:ascii="宋体" w:hAnsi="宋体" w:cs="宋体" w:hint="eastAsia"/>
                <w:kern w:val="0"/>
              </w:rPr>
            </w:pPr>
            <w:r w:rsidRPr="00D12579">
              <w:rPr>
                <w:rFonts w:ascii="宋体" w:hAnsi="宋体" w:cs="宋体" w:hint="eastAsia"/>
                <w:kern w:val="0"/>
              </w:rPr>
              <w:t>D←D|S</w:t>
            </w:r>
          </w:p>
        </w:tc>
        <w:tc>
          <w:tcPr>
            <w:tcW w:w="2907" w:type="dxa"/>
            <w:shd w:val="clear" w:color="auto" w:fill="auto"/>
            <w:vAlign w:val="center"/>
          </w:tcPr>
          <w:p w:rsidR="00967895" w:rsidRPr="00D12579" w:rsidRDefault="00A239CA" w:rsidP="00D12579">
            <w:pPr>
              <w:jc w:val="center"/>
              <w:rPr>
                <w:rFonts w:ascii="宋体" w:hAnsi="宋体" w:cs="宋体" w:hint="eastAsia"/>
                <w:kern w:val="0"/>
              </w:rPr>
            </w:pPr>
            <w:r w:rsidRPr="00D12579">
              <w:rPr>
                <w:rFonts w:ascii="宋体" w:hAnsi="宋体" w:cs="宋体" w:hint="eastAsia"/>
                <w:kern w:val="0"/>
              </w:rPr>
              <w:t>或</w:t>
            </w:r>
          </w:p>
        </w:tc>
      </w:tr>
      <w:tr w:rsidR="00967895" w:rsidRPr="00D12579" w:rsidTr="00D12579">
        <w:trPr>
          <w:jc w:val="center"/>
        </w:trPr>
        <w:tc>
          <w:tcPr>
            <w:tcW w:w="2907" w:type="dxa"/>
            <w:shd w:val="clear" w:color="auto" w:fill="auto"/>
            <w:vAlign w:val="center"/>
          </w:tcPr>
          <w:p w:rsidR="00967895" w:rsidRPr="00D12579" w:rsidRDefault="00A239CA" w:rsidP="00D12579">
            <w:pPr>
              <w:jc w:val="center"/>
              <w:rPr>
                <w:rFonts w:ascii="宋体" w:hAnsi="宋体" w:cs="宋体"/>
                <w:kern w:val="0"/>
              </w:rPr>
            </w:pPr>
            <w:r w:rsidRPr="00D12579">
              <w:rPr>
                <w:rFonts w:ascii="宋体" w:hAnsi="宋体" w:cs="宋体" w:hint="eastAsia"/>
                <w:kern w:val="0"/>
              </w:rPr>
              <w:t>AND S,D</w:t>
            </w:r>
          </w:p>
        </w:tc>
        <w:tc>
          <w:tcPr>
            <w:tcW w:w="2907" w:type="dxa"/>
            <w:shd w:val="clear" w:color="auto" w:fill="auto"/>
            <w:vAlign w:val="center"/>
          </w:tcPr>
          <w:p w:rsidR="00967895" w:rsidRPr="00D12579" w:rsidRDefault="00A239CA" w:rsidP="00D12579">
            <w:pPr>
              <w:jc w:val="center"/>
              <w:rPr>
                <w:rFonts w:ascii="宋体" w:hAnsi="宋体" w:cs="宋体" w:hint="eastAsia"/>
                <w:kern w:val="0"/>
              </w:rPr>
            </w:pPr>
            <w:r w:rsidRPr="00D12579">
              <w:rPr>
                <w:rFonts w:ascii="宋体" w:hAnsi="宋体" w:cs="宋体" w:hint="eastAsia"/>
                <w:kern w:val="0"/>
              </w:rPr>
              <w:t>D←D&amp;S</w:t>
            </w:r>
          </w:p>
        </w:tc>
        <w:tc>
          <w:tcPr>
            <w:tcW w:w="2907" w:type="dxa"/>
            <w:shd w:val="clear" w:color="auto" w:fill="auto"/>
            <w:vAlign w:val="center"/>
          </w:tcPr>
          <w:p w:rsidR="00967895" w:rsidRPr="00D12579" w:rsidRDefault="00A239CA" w:rsidP="00D12579">
            <w:pPr>
              <w:jc w:val="center"/>
              <w:rPr>
                <w:rFonts w:ascii="宋体" w:hAnsi="宋体" w:cs="宋体" w:hint="eastAsia"/>
                <w:kern w:val="0"/>
              </w:rPr>
            </w:pPr>
            <w:r w:rsidRPr="00D12579">
              <w:rPr>
                <w:rFonts w:ascii="宋体" w:hAnsi="宋体" w:cs="宋体" w:hint="eastAsia"/>
                <w:kern w:val="0"/>
              </w:rPr>
              <w:t>与</w:t>
            </w:r>
          </w:p>
        </w:tc>
      </w:tr>
      <w:tr w:rsidR="00967895" w:rsidRPr="00D12579" w:rsidTr="00D12579">
        <w:trPr>
          <w:jc w:val="center"/>
        </w:trPr>
        <w:tc>
          <w:tcPr>
            <w:tcW w:w="2907" w:type="dxa"/>
            <w:shd w:val="clear" w:color="auto" w:fill="auto"/>
            <w:vAlign w:val="center"/>
          </w:tcPr>
          <w:p w:rsidR="00967895" w:rsidRPr="00D12579" w:rsidRDefault="00471ADE" w:rsidP="00D12579">
            <w:pPr>
              <w:jc w:val="center"/>
              <w:rPr>
                <w:rFonts w:ascii="宋体" w:hAnsi="宋体" w:cs="宋体"/>
                <w:kern w:val="0"/>
              </w:rPr>
            </w:pPr>
            <w:r w:rsidRPr="00D12579">
              <w:rPr>
                <w:rFonts w:ascii="宋体" w:hAnsi="宋体" w:cs="宋体" w:hint="eastAsia"/>
                <w:kern w:val="0"/>
              </w:rPr>
              <w:t>SAL k,D</w:t>
            </w:r>
          </w:p>
        </w:tc>
        <w:tc>
          <w:tcPr>
            <w:tcW w:w="2907" w:type="dxa"/>
            <w:shd w:val="clear" w:color="auto" w:fill="auto"/>
            <w:vAlign w:val="center"/>
          </w:tcPr>
          <w:p w:rsidR="00967895" w:rsidRPr="00D12579" w:rsidRDefault="00955F8F" w:rsidP="00D12579">
            <w:pPr>
              <w:jc w:val="center"/>
              <w:rPr>
                <w:rFonts w:ascii="宋体" w:hAnsi="宋体" w:cs="宋体" w:hint="eastAsia"/>
                <w:kern w:val="0"/>
              </w:rPr>
            </w:pPr>
            <w:r w:rsidRPr="00D12579">
              <w:rPr>
                <w:rFonts w:ascii="宋体" w:hAnsi="宋体" w:cs="宋体" w:hint="eastAsia"/>
                <w:kern w:val="0"/>
              </w:rPr>
              <w:t>D←D&lt;&lt;k</w:t>
            </w:r>
          </w:p>
        </w:tc>
        <w:tc>
          <w:tcPr>
            <w:tcW w:w="2907" w:type="dxa"/>
            <w:shd w:val="clear" w:color="auto" w:fill="auto"/>
            <w:vAlign w:val="center"/>
          </w:tcPr>
          <w:p w:rsidR="00967895" w:rsidRPr="00D12579" w:rsidRDefault="000179CD" w:rsidP="00D12579">
            <w:pPr>
              <w:jc w:val="center"/>
              <w:rPr>
                <w:rFonts w:ascii="宋体" w:hAnsi="宋体" w:cs="宋体" w:hint="eastAsia"/>
                <w:kern w:val="0"/>
              </w:rPr>
            </w:pPr>
            <w:r w:rsidRPr="00D12579">
              <w:rPr>
                <w:rFonts w:ascii="宋体" w:hAnsi="宋体" w:cs="宋体" w:hint="eastAsia"/>
                <w:kern w:val="0"/>
              </w:rPr>
              <w:t>左移</w:t>
            </w:r>
          </w:p>
        </w:tc>
      </w:tr>
      <w:tr w:rsidR="000179CD" w:rsidRPr="00D12579" w:rsidTr="00D12579">
        <w:trPr>
          <w:jc w:val="center"/>
        </w:trPr>
        <w:tc>
          <w:tcPr>
            <w:tcW w:w="2907" w:type="dxa"/>
            <w:shd w:val="clear" w:color="auto" w:fill="auto"/>
            <w:vAlign w:val="center"/>
          </w:tcPr>
          <w:p w:rsidR="000179CD" w:rsidRPr="00D12579" w:rsidRDefault="000179CD" w:rsidP="00D12579">
            <w:pPr>
              <w:jc w:val="center"/>
              <w:rPr>
                <w:rFonts w:ascii="宋体" w:hAnsi="宋体" w:cs="宋体"/>
                <w:kern w:val="0"/>
              </w:rPr>
            </w:pPr>
            <w:r w:rsidRPr="00D12579">
              <w:rPr>
                <w:rFonts w:ascii="宋体" w:hAnsi="宋体" w:cs="宋体"/>
                <w:kern w:val="0"/>
              </w:rPr>
              <w:t>SHL</w:t>
            </w:r>
            <w:r w:rsidRPr="00D12579">
              <w:rPr>
                <w:rFonts w:ascii="宋体" w:hAnsi="宋体" w:cs="宋体" w:hint="eastAsia"/>
                <w:kern w:val="0"/>
              </w:rPr>
              <w:t xml:space="preserve"> k,D</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D←D&lt;&lt;k</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左移</w:t>
            </w:r>
          </w:p>
        </w:tc>
      </w:tr>
      <w:tr w:rsidR="000179CD" w:rsidRPr="00D12579" w:rsidTr="00D12579">
        <w:trPr>
          <w:jc w:val="center"/>
        </w:trPr>
        <w:tc>
          <w:tcPr>
            <w:tcW w:w="2907" w:type="dxa"/>
            <w:shd w:val="clear" w:color="auto" w:fill="auto"/>
            <w:vAlign w:val="center"/>
          </w:tcPr>
          <w:p w:rsidR="000179CD" w:rsidRPr="00D12579" w:rsidRDefault="000179CD" w:rsidP="00D12579">
            <w:pPr>
              <w:jc w:val="center"/>
              <w:rPr>
                <w:rFonts w:ascii="宋体" w:hAnsi="宋体" w:cs="宋体"/>
                <w:kern w:val="0"/>
              </w:rPr>
            </w:pPr>
            <w:r w:rsidRPr="00D12579">
              <w:rPr>
                <w:rFonts w:ascii="宋体" w:hAnsi="宋体" w:cs="宋体"/>
                <w:kern w:val="0"/>
              </w:rPr>
              <w:t>SAR</w:t>
            </w:r>
            <w:r w:rsidRPr="00D12579">
              <w:rPr>
                <w:rFonts w:ascii="宋体" w:hAnsi="宋体" w:cs="宋体" w:hint="eastAsia"/>
                <w:kern w:val="0"/>
              </w:rPr>
              <w:t xml:space="preserve"> k,D</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D←D&gt;</w:t>
            </w:r>
            <w:r w:rsidRPr="00D12579">
              <w:rPr>
                <w:rFonts w:ascii="宋体" w:hAnsi="宋体" w:cs="宋体"/>
                <w:kern w:val="0"/>
              </w:rPr>
              <w:t>&gt;</w:t>
            </w:r>
            <w:r w:rsidRPr="00D12579">
              <w:rPr>
                <w:rFonts w:ascii="宋体" w:hAnsi="宋体" w:cs="宋体"/>
                <w:kern w:val="0"/>
                <w:vertAlign w:val="subscript"/>
              </w:rPr>
              <w:t>A</w:t>
            </w:r>
            <w:r w:rsidRPr="00D12579">
              <w:rPr>
                <w:rFonts w:ascii="宋体" w:hAnsi="宋体" w:cs="宋体" w:hint="eastAsia"/>
                <w:kern w:val="0"/>
              </w:rPr>
              <w:t>k</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算术右移</w:t>
            </w:r>
          </w:p>
        </w:tc>
      </w:tr>
      <w:tr w:rsidR="000179CD" w:rsidRPr="00D12579" w:rsidTr="00D12579">
        <w:trPr>
          <w:jc w:val="center"/>
        </w:trPr>
        <w:tc>
          <w:tcPr>
            <w:tcW w:w="2907" w:type="dxa"/>
            <w:shd w:val="clear" w:color="auto" w:fill="auto"/>
            <w:vAlign w:val="center"/>
          </w:tcPr>
          <w:p w:rsidR="000179CD" w:rsidRPr="00D12579" w:rsidRDefault="000179CD" w:rsidP="00D12579">
            <w:pPr>
              <w:jc w:val="center"/>
              <w:rPr>
                <w:rFonts w:ascii="宋体" w:hAnsi="宋体" w:cs="宋体"/>
                <w:kern w:val="0"/>
              </w:rPr>
            </w:pPr>
            <w:r w:rsidRPr="00D12579">
              <w:rPr>
                <w:rFonts w:ascii="宋体" w:hAnsi="宋体" w:cs="宋体"/>
                <w:kern w:val="0"/>
              </w:rPr>
              <w:t>SHR</w:t>
            </w:r>
            <w:r w:rsidRPr="00D12579">
              <w:rPr>
                <w:rFonts w:ascii="宋体" w:hAnsi="宋体" w:cs="宋体" w:hint="eastAsia"/>
                <w:kern w:val="0"/>
              </w:rPr>
              <w:t xml:space="preserve"> k,D</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D←D&lt;&lt;</w:t>
            </w:r>
            <w:r w:rsidRPr="00D12579">
              <w:rPr>
                <w:rFonts w:ascii="宋体" w:hAnsi="宋体" w:cs="宋体"/>
                <w:kern w:val="0"/>
                <w:vertAlign w:val="subscript"/>
              </w:rPr>
              <w:t>L</w:t>
            </w:r>
            <w:r w:rsidRPr="00D12579">
              <w:rPr>
                <w:rFonts w:ascii="宋体" w:hAnsi="宋体" w:cs="宋体" w:hint="eastAsia"/>
                <w:kern w:val="0"/>
              </w:rPr>
              <w:t>k</w:t>
            </w:r>
          </w:p>
        </w:tc>
        <w:tc>
          <w:tcPr>
            <w:tcW w:w="2907" w:type="dxa"/>
            <w:shd w:val="clear" w:color="auto" w:fill="auto"/>
            <w:vAlign w:val="center"/>
          </w:tcPr>
          <w:p w:rsidR="000179CD" w:rsidRPr="00D12579" w:rsidRDefault="000179CD" w:rsidP="00D12579">
            <w:pPr>
              <w:jc w:val="center"/>
              <w:rPr>
                <w:rFonts w:ascii="宋体" w:hAnsi="宋体" w:cs="宋体" w:hint="eastAsia"/>
                <w:kern w:val="0"/>
              </w:rPr>
            </w:pPr>
            <w:r w:rsidRPr="00D12579">
              <w:rPr>
                <w:rFonts w:ascii="宋体" w:hAnsi="宋体" w:cs="宋体" w:hint="eastAsia"/>
                <w:kern w:val="0"/>
              </w:rPr>
              <w:t>逻辑右移</w:t>
            </w:r>
          </w:p>
        </w:tc>
      </w:tr>
    </w:tbl>
    <w:p w:rsidR="00A2566E" w:rsidRDefault="00A2566E" w:rsidP="0097450A">
      <w:pPr>
        <w:jc w:val="left"/>
        <w:rPr>
          <w:rFonts w:ascii="宋体" w:hAnsi="宋体" w:cs="宋体"/>
          <w:kern w:val="0"/>
        </w:rPr>
      </w:pPr>
      <w:r>
        <w:rPr>
          <w:rFonts w:ascii="宋体" w:hAnsi="宋体" w:cs="宋体" w:hint="eastAsia"/>
          <w:kern w:val="0"/>
        </w:rPr>
        <w:t>要注意的是，上表的操作顺序与A</w:t>
      </w:r>
      <w:r>
        <w:rPr>
          <w:rFonts w:ascii="宋体" w:hAnsi="宋体" w:cs="宋体"/>
          <w:kern w:val="0"/>
        </w:rPr>
        <w:t>TT</w:t>
      </w:r>
      <w:r>
        <w:rPr>
          <w:rFonts w:ascii="宋体" w:hAnsi="宋体" w:cs="宋体" w:hint="eastAsia"/>
          <w:kern w:val="0"/>
        </w:rPr>
        <w:t>格式的汇编代码中的相反。</w:t>
      </w:r>
      <w:r w:rsidR="00E13014">
        <w:rPr>
          <w:rFonts w:ascii="宋体" w:hAnsi="宋体" w:cs="宋体" w:hint="eastAsia"/>
          <w:kern w:val="0"/>
        </w:rPr>
        <w:t>（同时还有一些特殊的算术操作未被列出，比如有符号和无符号数的全128位乘法与除法）</w:t>
      </w:r>
    </w:p>
    <w:p w:rsidR="007230E8" w:rsidRDefault="007230E8" w:rsidP="0097450A">
      <w:pPr>
        <w:jc w:val="left"/>
        <w:rPr>
          <w:rFonts w:ascii="宋体" w:hAnsi="宋体" w:cs="宋体"/>
          <w:kern w:val="0"/>
        </w:rPr>
      </w:pPr>
      <w:r>
        <w:rPr>
          <w:rFonts w:ascii="宋体" w:hAnsi="宋体" w:cs="宋体" w:hint="eastAsia"/>
          <w:kern w:val="0"/>
        </w:rPr>
        <w:t>1）具体到我们的源程序中，算术操作有i++（即i=i+1）</w:t>
      </w:r>
      <w:r w:rsidR="0020794A">
        <w:rPr>
          <w:rFonts w:ascii="宋体" w:hAnsi="宋体" w:cs="宋体" w:hint="eastAsia"/>
          <w:kern w:val="0"/>
        </w:rPr>
        <w:t>，这个是通过汇编语句</w:t>
      </w:r>
      <w:r w:rsidR="0020794A">
        <w:rPr>
          <w:rFonts w:ascii="宋体" w:hAnsi="宋体" w:cs="宋体"/>
          <w:kern w:val="0"/>
        </w:rPr>
        <w:t xml:space="preserve">addl </w:t>
      </w:r>
      <w:r w:rsidR="0020794A" w:rsidRPr="00614F33">
        <w:rPr>
          <w:rFonts w:ascii="宋体" w:hAnsi="宋体" w:cs="宋体"/>
          <w:kern w:val="0"/>
        </w:rPr>
        <w:t>$1, -4(%rbp)</w:t>
      </w:r>
      <w:r w:rsidR="0020794A">
        <w:rPr>
          <w:rFonts w:ascii="宋体" w:hAnsi="宋体" w:cs="宋体" w:hint="eastAsia"/>
          <w:kern w:val="0"/>
        </w:rPr>
        <w:t>实现的，因为</w:t>
      </w:r>
      <w:r w:rsidR="0020794A" w:rsidRPr="00614F33">
        <w:rPr>
          <w:rFonts w:ascii="宋体" w:hAnsi="宋体" w:cs="宋体"/>
          <w:kern w:val="0"/>
        </w:rPr>
        <w:t>-4(%rbp)</w:t>
      </w:r>
      <w:r w:rsidR="0020794A">
        <w:rPr>
          <w:rFonts w:ascii="宋体" w:hAnsi="宋体" w:cs="宋体" w:hint="eastAsia"/>
          <w:kern w:val="0"/>
        </w:rPr>
        <w:t>继承自原来的i=0，因此通过addl（有意思的是，这里仍然要使用addl，因为是int操作）达到每次循环+1的目的</w:t>
      </w:r>
      <w:r w:rsidR="00FF72D5">
        <w:rPr>
          <w:rFonts w:ascii="宋体" w:hAnsi="宋体" w:cs="宋体" w:hint="eastAsia"/>
          <w:kern w:val="0"/>
        </w:rPr>
        <w:t>（如截图3.3.7-1）</w:t>
      </w:r>
      <w:r w:rsidR="0020794A">
        <w:rPr>
          <w:rFonts w:ascii="宋体" w:hAnsi="宋体" w:cs="宋体" w:hint="eastAsia"/>
          <w:kern w:val="0"/>
        </w:rPr>
        <w:t>。</w:t>
      </w:r>
    </w:p>
    <w:p w:rsidR="00A55920" w:rsidRDefault="00A07C5E" w:rsidP="00A55920">
      <w:pPr>
        <w:jc w:val="center"/>
        <w:rPr>
          <w:rFonts w:ascii="宋体" w:hAnsi="宋体" w:cs="宋体"/>
          <w:kern w:val="0"/>
        </w:rPr>
      </w:pPr>
      <w:r w:rsidRPr="00AC3203">
        <w:rPr>
          <w:rFonts w:ascii="宋体" w:hAnsi="宋体" w:cs="宋体"/>
          <w:noProof/>
          <w:kern w:val="0"/>
        </w:rPr>
        <w:drawing>
          <wp:inline distT="0" distB="0" distL="0" distR="0">
            <wp:extent cx="3752215" cy="1408430"/>
            <wp:effectExtent l="0" t="0" r="0" b="0"/>
            <wp:docPr id="23" name="图片 23" descr="2QJ0Z8(9_ZSUSL0RVW@U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QJ0Z8(9_ZSUSL0RVW@UGM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215" cy="1408430"/>
                    </a:xfrm>
                    <a:prstGeom prst="rect">
                      <a:avLst/>
                    </a:prstGeom>
                    <a:noFill/>
                    <a:ln>
                      <a:noFill/>
                    </a:ln>
                  </pic:spPr>
                </pic:pic>
              </a:graphicData>
            </a:graphic>
          </wp:inline>
        </w:drawing>
      </w:r>
    </w:p>
    <w:p w:rsidR="00A55920" w:rsidRDefault="00A55920" w:rsidP="00A55920">
      <w:pPr>
        <w:jc w:val="center"/>
        <w:rPr>
          <w:rFonts w:ascii="宋体" w:hAnsi="宋体" w:cs="宋体"/>
          <w:kern w:val="0"/>
        </w:rPr>
      </w:pPr>
      <w:r>
        <w:rPr>
          <w:rFonts w:ascii="宋体" w:hAnsi="宋体" w:cs="宋体" w:hint="eastAsia"/>
          <w:kern w:val="0"/>
        </w:rPr>
        <w:t>截图3.3.7-1</w:t>
      </w:r>
      <w:r w:rsidR="007639A3">
        <w:rPr>
          <w:rFonts w:ascii="宋体" w:hAnsi="宋体" w:cs="宋体" w:hint="eastAsia"/>
          <w:kern w:val="0"/>
        </w:rPr>
        <w:t>，i</w:t>
      </w:r>
      <w:r w:rsidR="007639A3">
        <w:rPr>
          <w:rFonts w:ascii="宋体" w:hAnsi="宋体" w:cs="宋体"/>
          <w:kern w:val="0"/>
        </w:rPr>
        <w:t>++</w:t>
      </w:r>
      <w:r w:rsidR="007639A3">
        <w:rPr>
          <w:rFonts w:ascii="宋体" w:hAnsi="宋体" w:cs="宋体" w:hint="eastAsia"/>
          <w:kern w:val="0"/>
        </w:rPr>
        <w:t>操作</w:t>
      </w:r>
    </w:p>
    <w:p w:rsidR="00A55920" w:rsidRDefault="00B26D44" w:rsidP="0097450A">
      <w:pPr>
        <w:jc w:val="left"/>
        <w:rPr>
          <w:rFonts w:ascii="宋体" w:hAnsi="宋体" w:cs="宋体"/>
          <w:kern w:val="0"/>
        </w:rPr>
      </w:pPr>
      <w:r>
        <w:rPr>
          <w:rFonts w:ascii="宋体" w:hAnsi="宋体" w:cs="宋体" w:hint="eastAsia"/>
          <w:kern w:val="0"/>
        </w:rPr>
        <w:lastRenderedPageBreak/>
        <w:t>2）还有</w:t>
      </w:r>
      <w:r w:rsidR="00541500">
        <w:rPr>
          <w:rFonts w:ascii="宋体" w:hAnsi="宋体" w:cs="宋体" w:hint="eastAsia"/>
          <w:kern w:val="0"/>
        </w:rPr>
        <w:t>汇编语句</w:t>
      </w:r>
      <w:r w:rsidR="00541500" w:rsidRPr="00541500">
        <w:rPr>
          <w:rFonts w:ascii="宋体" w:hAnsi="宋体" w:cs="宋体"/>
          <w:kern w:val="0"/>
        </w:rPr>
        <w:t>subq</w:t>
      </w:r>
      <w:r w:rsidR="00541500" w:rsidRPr="00541500">
        <w:rPr>
          <w:rFonts w:ascii="宋体" w:hAnsi="宋体" w:cs="宋体"/>
          <w:kern w:val="0"/>
        </w:rPr>
        <w:tab/>
        <w:t>$32, %rsp</w:t>
      </w:r>
      <w:r w:rsidR="00541500">
        <w:rPr>
          <w:rFonts w:ascii="宋体" w:hAnsi="宋体" w:cs="宋体" w:hint="eastAsia"/>
          <w:kern w:val="0"/>
        </w:rPr>
        <w:t>。</w:t>
      </w:r>
      <w:r w:rsidR="00C7236E">
        <w:rPr>
          <w:rFonts w:ascii="宋体" w:hAnsi="宋体" w:cs="宋体" w:hint="eastAsia"/>
          <w:kern w:val="0"/>
        </w:rPr>
        <w:t>由于%rsp总是指向栈顶元素</w:t>
      </w:r>
      <w:r w:rsidR="000D7EE6">
        <w:rPr>
          <w:rFonts w:ascii="宋体" w:hAnsi="宋体" w:cs="宋体" w:hint="eastAsia"/>
          <w:kern w:val="0"/>
        </w:rPr>
        <w:t>，因此这里</w:t>
      </w:r>
      <w:r w:rsidR="00541500">
        <w:rPr>
          <w:rFonts w:ascii="宋体" w:hAnsi="宋体" w:cs="宋体" w:hint="eastAsia"/>
          <w:kern w:val="0"/>
        </w:rPr>
        <w:t>对栈指针进行减法操作，目的是</w:t>
      </w:r>
      <w:r w:rsidR="000D7EE6">
        <w:rPr>
          <w:rFonts w:ascii="宋体" w:hAnsi="宋体" w:cs="宋体" w:hint="eastAsia"/>
          <w:kern w:val="0"/>
        </w:rPr>
        <w:t>开辟</w:t>
      </w:r>
      <w:r w:rsidR="00904A6D">
        <w:rPr>
          <w:rFonts w:ascii="宋体" w:hAnsi="宋体" w:cs="宋体" w:hint="eastAsia"/>
          <w:kern w:val="0"/>
        </w:rPr>
        <w:t>一断栈空间，而这里开辟的空间是</w:t>
      </w:r>
      <w:r w:rsidR="00B6129F">
        <w:rPr>
          <w:rFonts w:ascii="宋体" w:hAnsi="宋体" w:cs="宋体" w:hint="eastAsia"/>
          <w:kern w:val="0"/>
        </w:rPr>
        <w:t>32</w:t>
      </w:r>
      <w:r w:rsidR="00B6129F">
        <w:rPr>
          <w:rFonts w:ascii="宋体" w:hAnsi="宋体" w:cs="宋体"/>
          <w:kern w:val="0"/>
        </w:rPr>
        <w:t>B</w:t>
      </w:r>
      <w:r w:rsidR="00C01226">
        <w:rPr>
          <w:rFonts w:ascii="宋体" w:hAnsi="宋体" w:cs="宋体" w:hint="eastAsia"/>
          <w:kern w:val="0"/>
        </w:rPr>
        <w:t>（如截图3.</w:t>
      </w:r>
      <w:r w:rsidR="005C4D49">
        <w:rPr>
          <w:rFonts w:ascii="宋体" w:hAnsi="宋体" w:cs="宋体" w:hint="eastAsia"/>
          <w:kern w:val="0"/>
        </w:rPr>
        <w:t>3.7-2</w:t>
      </w:r>
      <w:r w:rsidR="00C01226">
        <w:rPr>
          <w:rFonts w:ascii="宋体" w:hAnsi="宋体" w:cs="宋体" w:hint="eastAsia"/>
          <w:kern w:val="0"/>
        </w:rPr>
        <w:t>）</w:t>
      </w:r>
      <w:r w:rsidR="00B6129F">
        <w:rPr>
          <w:rFonts w:ascii="宋体" w:hAnsi="宋体" w:cs="宋体" w:hint="eastAsia"/>
          <w:kern w:val="0"/>
        </w:rPr>
        <w:t>。</w:t>
      </w:r>
      <w:r w:rsidR="00672663">
        <w:rPr>
          <w:rFonts w:ascii="宋体" w:hAnsi="宋体" w:cs="宋体" w:hint="eastAsia"/>
          <w:kern w:val="0"/>
        </w:rPr>
        <w:t>栈顶地址自高处向低处变化。</w:t>
      </w:r>
    </w:p>
    <w:p w:rsidR="007639A3" w:rsidRDefault="00A07C5E" w:rsidP="00672663">
      <w:pPr>
        <w:jc w:val="center"/>
        <w:rPr>
          <w:rFonts w:ascii="宋体" w:hAnsi="宋体" w:cs="宋体" w:hint="eastAsia"/>
          <w:kern w:val="0"/>
        </w:rPr>
      </w:pPr>
      <w:r w:rsidRPr="00672663">
        <w:rPr>
          <w:rFonts w:ascii="宋体" w:hAnsi="宋体" w:cs="宋体"/>
          <w:noProof/>
          <w:kern w:val="0"/>
        </w:rPr>
        <w:drawing>
          <wp:inline distT="0" distB="0" distL="0" distR="0">
            <wp:extent cx="3941445" cy="2070735"/>
            <wp:effectExtent l="0" t="0" r="0" b="0"/>
            <wp:docPr id="24" name="图片 24" descr="RF)FJ5D)PFA(~SHK]H~0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F)FJ5D)PFA(~SHK]H~0E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1445" cy="2070735"/>
                    </a:xfrm>
                    <a:prstGeom prst="rect">
                      <a:avLst/>
                    </a:prstGeom>
                    <a:noFill/>
                    <a:ln>
                      <a:noFill/>
                    </a:ln>
                  </pic:spPr>
                </pic:pic>
              </a:graphicData>
            </a:graphic>
          </wp:inline>
        </w:drawing>
      </w:r>
    </w:p>
    <w:p w:rsidR="007639A3" w:rsidRDefault="007639A3" w:rsidP="00672663">
      <w:pPr>
        <w:jc w:val="center"/>
        <w:rPr>
          <w:rFonts w:ascii="宋体" w:hAnsi="宋体" w:cs="宋体"/>
          <w:kern w:val="0"/>
        </w:rPr>
      </w:pPr>
      <w:r>
        <w:rPr>
          <w:rFonts w:ascii="宋体" w:hAnsi="宋体" w:cs="宋体" w:hint="eastAsia"/>
          <w:kern w:val="0"/>
        </w:rPr>
        <w:t>截图3.3.7-2，减法操作</w:t>
      </w:r>
    </w:p>
    <w:p w:rsidR="00363BCC" w:rsidRDefault="00EE68ED" w:rsidP="00363BCC">
      <w:pPr>
        <w:jc w:val="left"/>
        <w:rPr>
          <w:rFonts w:ascii="宋体" w:hAnsi="宋体" w:cs="宋体"/>
          <w:kern w:val="0"/>
        </w:rPr>
      </w:pPr>
      <w:r>
        <w:rPr>
          <w:rFonts w:ascii="宋体" w:hAnsi="宋体" w:cs="宋体" w:hint="eastAsia"/>
          <w:kern w:val="0"/>
        </w:rPr>
        <w:t>3）算法操作还有</w:t>
      </w:r>
      <w:r w:rsidRPr="00EE68ED">
        <w:rPr>
          <w:rFonts w:ascii="宋体" w:hAnsi="宋体" w:cs="宋体"/>
          <w:kern w:val="0"/>
        </w:rPr>
        <w:t>leaq</w:t>
      </w:r>
      <w:r w:rsidRPr="00EE68ED">
        <w:rPr>
          <w:rFonts w:ascii="宋体" w:hAnsi="宋体" w:cs="宋体"/>
          <w:kern w:val="0"/>
        </w:rPr>
        <w:tab/>
        <w:t>.LC0(%rip), %rdi</w:t>
      </w:r>
      <w:r>
        <w:rPr>
          <w:rFonts w:ascii="宋体" w:hAnsi="宋体" w:cs="宋体" w:hint="eastAsia"/>
          <w:kern w:val="0"/>
        </w:rPr>
        <w:t>。加载</w:t>
      </w:r>
      <w:r w:rsidR="00F05C71">
        <w:rPr>
          <w:rFonts w:ascii="宋体" w:hAnsi="宋体" w:cs="宋体" w:hint="eastAsia"/>
          <w:kern w:val="0"/>
        </w:rPr>
        <w:t>有效</w:t>
      </w:r>
      <w:r>
        <w:rPr>
          <w:rFonts w:ascii="宋体" w:hAnsi="宋体" w:cs="宋体" w:hint="eastAsia"/>
          <w:kern w:val="0"/>
        </w:rPr>
        <w:t>地址，</w:t>
      </w:r>
      <w:r w:rsidR="00F05C71">
        <w:rPr>
          <w:rFonts w:ascii="宋体" w:hAnsi="宋体" w:cs="宋体" w:hint="eastAsia"/>
          <w:kern w:val="0"/>
        </w:rPr>
        <w:t>计算</w:t>
      </w:r>
      <w:r w:rsidR="00242ECF">
        <w:rPr>
          <w:rFonts w:ascii="宋体" w:hAnsi="宋体" w:cs="宋体" w:hint="eastAsia"/>
          <w:kern w:val="0"/>
        </w:rPr>
        <w:t>LC1</w:t>
      </w:r>
      <w:r w:rsidR="00242ECF" w:rsidRPr="00242ECF">
        <w:rPr>
          <w:rFonts w:ascii="宋体" w:hAnsi="宋体" w:cs="宋体" w:hint="eastAsia"/>
          <w:kern w:val="0"/>
        </w:rPr>
        <w:t>的段地址</w:t>
      </w:r>
      <w:r w:rsidR="00242ECF">
        <w:rPr>
          <w:rFonts w:ascii="宋体" w:hAnsi="宋体" w:cs="宋体" w:hint="eastAsia"/>
          <w:kern w:val="0"/>
        </w:rPr>
        <w:t>：</w:t>
      </w:r>
      <w:r w:rsidR="00242ECF" w:rsidRPr="00242ECF">
        <w:rPr>
          <w:rFonts w:ascii="宋体" w:hAnsi="宋体" w:cs="宋体" w:hint="eastAsia"/>
          <w:kern w:val="0"/>
        </w:rPr>
        <w:t>%rip+.LC1</w:t>
      </w:r>
      <w:r w:rsidR="00242ECF">
        <w:rPr>
          <w:rFonts w:ascii="宋体" w:hAnsi="宋体" w:cs="宋体" w:hint="eastAsia"/>
          <w:kern w:val="0"/>
        </w:rPr>
        <w:t>，同时将此地址送给%rdi</w:t>
      </w:r>
      <w:r w:rsidR="005451B3">
        <w:rPr>
          <w:rFonts w:ascii="宋体" w:hAnsi="宋体" w:cs="宋体" w:hint="eastAsia"/>
          <w:kern w:val="0"/>
        </w:rPr>
        <w:t>。</w:t>
      </w:r>
    </w:p>
    <w:p w:rsidR="00363BCC" w:rsidRPr="00363BCC" w:rsidRDefault="00A07C5E" w:rsidP="00E40360">
      <w:pPr>
        <w:jc w:val="center"/>
        <w:rPr>
          <w:rFonts w:ascii="宋体" w:hAnsi="宋体" w:cs="宋体"/>
          <w:kern w:val="0"/>
        </w:rPr>
      </w:pPr>
      <w:r w:rsidRPr="00363BCC">
        <w:rPr>
          <w:rFonts w:ascii="宋体" w:hAnsi="宋体" w:cs="宋体"/>
          <w:noProof/>
          <w:kern w:val="0"/>
        </w:rPr>
        <w:drawing>
          <wp:inline distT="0" distB="0" distL="0" distR="0">
            <wp:extent cx="3825875" cy="1050925"/>
            <wp:effectExtent l="0" t="0" r="0" b="0"/>
            <wp:docPr id="25" name="图片 25" descr="TZ920JH)V(CGSX0IF0[_}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Z920JH)V(CGSX0IF0[_}B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5875" cy="1050925"/>
                    </a:xfrm>
                    <a:prstGeom prst="rect">
                      <a:avLst/>
                    </a:prstGeom>
                    <a:noFill/>
                    <a:ln>
                      <a:noFill/>
                    </a:ln>
                  </pic:spPr>
                </pic:pic>
              </a:graphicData>
            </a:graphic>
          </wp:inline>
        </w:drawing>
      </w:r>
    </w:p>
    <w:p w:rsidR="007639A3" w:rsidRDefault="00363BCC" w:rsidP="00E40360">
      <w:pPr>
        <w:jc w:val="center"/>
        <w:rPr>
          <w:rFonts w:ascii="宋体" w:hAnsi="宋体" w:cs="宋体"/>
          <w:kern w:val="0"/>
        </w:rPr>
      </w:pPr>
      <w:r>
        <w:rPr>
          <w:rFonts w:ascii="宋体" w:hAnsi="宋体" w:cs="宋体" w:hint="eastAsia"/>
          <w:kern w:val="0"/>
        </w:rPr>
        <w:t>截图3.3.7-3，加载有效地址操作</w:t>
      </w:r>
    </w:p>
    <w:p w:rsidR="00363BCC" w:rsidRDefault="00E40360" w:rsidP="0097450A">
      <w:pPr>
        <w:jc w:val="left"/>
        <w:rPr>
          <w:rFonts w:ascii="宋体" w:hAnsi="宋体" w:cs="宋体"/>
          <w:kern w:val="0"/>
        </w:rPr>
      </w:pPr>
      <w:r>
        <w:rPr>
          <w:rFonts w:ascii="宋体" w:hAnsi="宋体" w:cs="宋体" w:hint="eastAsia"/>
          <w:kern w:val="0"/>
        </w:rPr>
        <w:t>4）</w:t>
      </w:r>
      <w:r w:rsidR="00EC3F3C">
        <w:rPr>
          <w:rFonts w:ascii="宋体" w:hAnsi="宋体" w:cs="宋体" w:hint="eastAsia"/>
          <w:kern w:val="0"/>
        </w:rPr>
        <w:t>同时类似的还有</w:t>
      </w:r>
      <w:r w:rsidR="00EC3F3C">
        <w:rPr>
          <w:rFonts w:ascii="宋体" w:hAnsi="宋体" w:cs="宋体"/>
          <w:kern w:val="0"/>
        </w:rPr>
        <w:t>addq $16</w:t>
      </w:r>
      <w:r w:rsidR="00EC3F3C">
        <w:rPr>
          <w:rFonts w:ascii="宋体" w:hAnsi="宋体" w:cs="宋体" w:hint="eastAsia"/>
          <w:kern w:val="0"/>
        </w:rPr>
        <w:t>,</w:t>
      </w:r>
      <w:r w:rsidR="00EC3F3C">
        <w:rPr>
          <w:rFonts w:ascii="宋体" w:hAnsi="宋体" w:cs="宋体"/>
          <w:kern w:val="0"/>
        </w:rPr>
        <w:t xml:space="preserve"> </w:t>
      </w:r>
      <w:r w:rsidR="00EC3F3C" w:rsidRPr="00EC3F3C">
        <w:rPr>
          <w:rFonts w:ascii="宋体" w:hAnsi="宋体" w:cs="宋体"/>
          <w:kern w:val="0"/>
        </w:rPr>
        <w:t>%rax</w:t>
      </w:r>
      <w:r w:rsidR="00EC3F3C">
        <w:rPr>
          <w:rFonts w:ascii="宋体" w:hAnsi="宋体" w:cs="宋体" w:hint="eastAsia"/>
          <w:kern w:val="0"/>
        </w:rPr>
        <w:t>，</w:t>
      </w:r>
      <w:r w:rsidR="00EC3F3C">
        <w:rPr>
          <w:rFonts w:ascii="宋体" w:hAnsi="宋体" w:cs="宋体"/>
          <w:kern w:val="0"/>
        </w:rPr>
        <w:t>addq $8</w:t>
      </w:r>
      <w:r w:rsidR="00EC3F3C">
        <w:rPr>
          <w:rFonts w:ascii="宋体" w:hAnsi="宋体" w:cs="宋体" w:hint="eastAsia"/>
          <w:kern w:val="0"/>
        </w:rPr>
        <w:t>,</w:t>
      </w:r>
      <w:r w:rsidR="00EC3F3C">
        <w:rPr>
          <w:rFonts w:ascii="宋体" w:hAnsi="宋体" w:cs="宋体"/>
          <w:kern w:val="0"/>
        </w:rPr>
        <w:t xml:space="preserve"> </w:t>
      </w:r>
      <w:r w:rsidR="00EC3F3C" w:rsidRPr="00EC3F3C">
        <w:rPr>
          <w:rFonts w:ascii="宋体" w:hAnsi="宋体" w:cs="宋体"/>
          <w:kern w:val="0"/>
        </w:rPr>
        <w:t>%rax</w:t>
      </w:r>
      <w:r w:rsidR="00EC3F3C">
        <w:rPr>
          <w:rFonts w:ascii="宋体" w:hAnsi="宋体" w:cs="宋体" w:hint="eastAsia"/>
          <w:kern w:val="0"/>
        </w:rPr>
        <w:t>和</w:t>
      </w:r>
      <w:r w:rsidR="006C2CF0">
        <w:rPr>
          <w:rFonts w:ascii="宋体" w:hAnsi="宋体" w:cs="宋体"/>
          <w:kern w:val="0"/>
        </w:rPr>
        <w:t xml:space="preserve">leaq </w:t>
      </w:r>
      <w:r w:rsidR="00EC3F3C" w:rsidRPr="00EC3F3C">
        <w:rPr>
          <w:rFonts w:ascii="宋体" w:hAnsi="宋体" w:cs="宋体"/>
          <w:kern w:val="0"/>
        </w:rPr>
        <w:t>.LC1(%rip), %rdi</w:t>
      </w:r>
      <w:r w:rsidR="00EC3F3C">
        <w:rPr>
          <w:rFonts w:ascii="宋体" w:hAnsi="宋体" w:cs="宋体" w:hint="eastAsia"/>
          <w:kern w:val="0"/>
        </w:rPr>
        <w:t>，他们的功能分别是</w:t>
      </w:r>
      <w:r w:rsidR="00766463">
        <w:rPr>
          <w:rFonts w:ascii="宋体" w:hAnsi="宋体" w:cs="宋体" w:hint="eastAsia"/>
          <w:kern w:val="0"/>
        </w:rPr>
        <w:t>为了取出argv数组中的指针指向的</w:t>
      </w:r>
      <w:r w:rsidR="006C2CF0">
        <w:rPr>
          <w:rFonts w:ascii="宋体" w:hAnsi="宋体" w:cs="宋体" w:hint="eastAsia"/>
          <w:kern w:val="0"/>
        </w:rPr>
        <w:t>内容，和计算LC2</w:t>
      </w:r>
      <w:r w:rsidR="006C2CF0" w:rsidRPr="00242ECF">
        <w:rPr>
          <w:rFonts w:ascii="宋体" w:hAnsi="宋体" w:cs="宋体" w:hint="eastAsia"/>
          <w:kern w:val="0"/>
        </w:rPr>
        <w:t>的段地址</w:t>
      </w:r>
      <w:r w:rsidR="006C2CF0">
        <w:rPr>
          <w:rFonts w:ascii="宋体" w:hAnsi="宋体" w:cs="宋体" w:hint="eastAsia"/>
          <w:kern w:val="0"/>
        </w:rPr>
        <w:t>：%rip+.LC2，同时将此地址送给%rdi</w:t>
      </w:r>
      <w:r w:rsidR="00B63290">
        <w:rPr>
          <w:rFonts w:ascii="宋体" w:hAnsi="宋体" w:cs="宋体" w:hint="eastAsia"/>
          <w:kern w:val="0"/>
        </w:rPr>
        <w:t>（如截图3.3.8-4</w:t>
      </w:r>
      <w:r w:rsidR="00D7698C">
        <w:rPr>
          <w:rFonts w:ascii="宋体" w:hAnsi="宋体" w:cs="宋体" w:hint="eastAsia"/>
          <w:kern w:val="0"/>
        </w:rPr>
        <w:t>，多个算术操作</w:t>
      </w:r>
      <w:r w:rsidR="00B63290">
        <w:rPr>
          <w:rFonts w:ascii="宋体" w:hAnsi="宋体" w:cs="宋体" w:hint="eastAsia"/>
          <w:kern w:val="0"/>
        </w:rPr>
        <w:t>）。</w:t>
      </w:r>
    </w:p>
    <w:p w:rsidR="00D7698C" w:rsidRDefault="00A07C5E" w:rsidP="007A2AA6">
      <w:pPr>
        <w:jc w:val="center"/>
        <w:rPr>
          <w:rFonts w:ascii="宋体" w:hAnsi="宋体" w:cs="宋体" w:hint="eastAsia"/>
          <w:kern w:val="0"/>
        </w:rPr>
      </w:pPr>
      <w:r w:rsidRPr="00D7698C">
        <w:rPr>
          <w:rFonts w:ascii="宋体" w:hAnsi="宋体" w:cs="宋体"/>
          <w:noProof/>
          <w:kern w:val="0"/>
        </w:rPr>
        <w:drawing>
          <wp:inline distT="0" distB="0" distL="0" distR="0">
            <wp:extent cx="3710305" cy="1387475"/>
            <wp:effectExtent l="0" t="0" r="0" b="0"/>
            <wp:docPr id="26" name="图片 26" descr="NK{FKB{`BZLNDI52ISBW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K{FKB{`BZLNDI52ISBWJ)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0305" cy="1387475"/>
                    </a:xfrm>
                    <a:prstGeom prst="rect">
                      <a:avLst/>
                    </a:prstGeom>
                    <a:noFill/>
                    <a:ln>
                      <a:noFill/>
                    </a:ln>
                  </pic:spPr>
                </pic:pic>
              </a:graphicData>
            </a:graphic>
          </wp:inline>
        </w:drawing>
      </w:r>
    </w:p>
    <w:p w:rsidR="00D7698C" w:rsidRDefault="00D7698C" w:rsidP="00D7698C">
      <w:pPr>
        <w:jc w:val="center"/>
        <w:rPr>
          <w:rFonts w:ascii="宋体" w:hAnsi="宋体" w:cs="宋体"/>
          <w:kern w:val="0"/>
        </w:rPr>
      </w:pPr>
      <w:r>
        <w:rPr>
          <w:rFonts w:ascii="宋体" w:hAnsi="宋体" w:cs="宋体" w:hint="eastAsia"/>
          <w:kern w:val="0"/>
        </w:rPr>
        <w:t>截图3.3.</w:t>
      </w:r>
      <w:r w:rsidR="00624E8D">
        <w:rPr>
          <w:rFonts w:ascii="宋体" w:hAnsi="宋体" w:cs="宋体" w:hint="eastAsia"/>
          <w:kern w:val="0"/>
        </w:rPr>
        <w:t>7</w:t>
      </w:r>
      <w:r>
        <w:rPr>
          <w:rFonts w:ascii="宋体" w:hAnsi="宋体" w:cs="宋体" w:hint="eastAsia"/>
          <w:kern w:val="0"/>
        </w:rPr>
        <w:t>-4，多个算术操作</w:t>
      </w:r>
    </w:p>
    <w:p w:rsidR="00D7698C" w:rsidRDefault="007A2AA6" w:rsidP="0097450A">
      <w:pPr>
        <w:jc w:val="left"/>
        <w:rPr>
          <w:rFonts w:ascii="宋体" w:hAnsi="宋体" w:cs="宋体"/>
          <w:kern w:val="0"/>
        </w:rPr>
      </w:pPr>
      <w:r>
        <w:rPr>
          <w:rFonts w:ascii="宋体" w:hAnsi="宋体" w:cs="宋体" w:hint="eastAsia"/>
          <w:kern w:val="0"/>
        </w:rPr>
        <w:t>3.3.8</w:t>
      </w:r>
      <w:r w:rsidR="00E86F5D">
        <w:rPr>
          <w:rFonts w:ascii="宋体" w:hAnsi="宋体" w:cs="宋体"/>
          <w:kern w:val="0"/>
        </w:rPr>
        <w:t xml:space="preserve"> </w:t>
      </w:r>
      <w:r w:rsidR="00E86F5D">
        <w:rPr>
          <w:rFonts w:ascii="宋体" w:hAnsi="宋体" w:cs="宋体" w:hint="eastAsia"/>
          <w:kern w:val="0"/>
        </w:rPr>
        <w:t>关系操作</w:t>
      </w:r>
    </w:p>
    <w:p w:rsidR="00E86F5D" w:rsidRDefault="00AA7B80" w:rsidP="0097450A">
      <w:pPr>
        <w:jc w:val="left"/>
        <w:rPr>
          <w:rFonts w:ascii="宋体" w:hAnsi="宋体" w:cs="宋体"/>
          <w:kern w:val="0"/>
        </w:rPr>
      </w:pPr>
      <w:r>
        <w:rPr>
          <w:rFonts w:ascii="宋体" w:hAnsi="宋体" w:cs="宋体" w:hint="eastAsia"/>
          <w:kern w:val="0"/>
        </w:rPr>
        <w:t>首先汇总</w:t>
      </w:r>
      <w:r w:rsidR="003E53CF">
        <w:rPr>
          <w:rFonts w:ascii="宋体" w:hAnsi="宋体" w:cs="宋体" w:hint="eastAsia"/>
          <w:kern w:val="0"/>
        </w:rPr>
        <w:t>与我们的程序相关的</w:t>
      </w:r>
      <w:r>
        <w:rPr>
          <w:rFonts w:ascii="宋体" w:hAnsi="宋体" w:cs="宋体" w:hint="eastAsia"/>
          <w:kern w:val="0"/>
        </w:rPr>
        <w:t>关系操作的汇编指令，及其效果和描述。</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907"/>
        <w:gridCol w:w="2907"/>
      </w:tblGrid>
      <w:tr w:rsidR="003E53CF" w:rsidRPr="00D12579" w:rsidTr="00D12579">
        <w:tc>
          <w:tcPr>
            <w:tcW w:w="2907" w:type="dxa"/>
            <w:shd w:val="clear" w:color="auto" w:fill="auto"/>
            <w:vAlign w:val="center"/>
          </w:tcPr>
          <w:p w:rsidR="003E53CF" w:rsidRPr="00D12579" w:rsidRDefault="003E53CF" w:rsidP="00D12579">
            <w:pPr>
              <w:jc w:val="center"/>
              <w:rPr>
                <w:rFonts w:ascii="宋体" w:hAnsi="宋体" w:cs="宋体" w:hint="eastAsia"/>
                <w:kern w:val="0"/>
              </w:rPr>
            </w:pPr>
            <w:r w:rsidRPr="00D12579">
              <w:rPr>
                <w:rFonts w:ascii="宋体" w:hAnsi="宋体" w:cs="宋体" w:hint="eastAsia"/>
                <w:kern w:val="0"/>
              </w:rPr>
              <w:t>指令</w:t>
            </w:r>
          </w:p>
        </w:tc>
        <w:tc>
          <w:tcPr>
            <w:tcW w:w="2907" w:type="dxa"/>
            <w:shd w:val="clear" w:color="auto" w:fill="auto"/>
            <w:vAlign w:val="center"/>
          </w:tcPr>
          <w:p w:rsidR="003E53CF" w:rsidRPr="00D12579" w:rsidRDefault="003E53CF" w:rsidP="00D12579">
            <w:pPr>
              <w:jc w:val="center"/>
              <w:rPr>
                <w:rFonts w:ascii="宋体" w:hAnsi="宋体" w:cs="宋体" w:hint="eastAsia"/>
                <w:kern w:val="0"/>
              </w:rPr>
            </w:pPr>
            <w:r w:rsidRPr="00D12579">
              <w:rPr>
                <w:rFonts w:ascii="宋体" w:hAnsi="宋体" w:cs="宋体" w:hint="eastAsia"/>
                <w:kern w:val="0"/>
              </w:rPr>
              <w:t>效果</w:t>
            </w:r>
          </w:p>
        </w:tc>
        <w:tc>
          <w:tcPr>
            <w:tcW w:w="2907" w:type="dxa"/>
            <w:shd w:val="clear" w:color="auto" w:fill="auto"/>
            <w:vAlign w:val="center"/>
          </w:tcPr>
          <w:p w:rsidR="003E53CF" w:rsidRPr="00D12579" w:rsidRDefault="003E53CF" w:rsidP="00D12579">
            <w:pPr>
              <w:jc w:val="center"/>
              <w:rPr>
                <w:rFonts w:ascii="宋体" w:hAnsi="宋体" w:cs="宋体" w:hint="eastAsia"/>
                <w:kern w:val="0"/>
              </w:rPr>
            </w:pPr>
            <w:r w:rsidRPr="00D12579">
              <w:rPr>
                <w:rFonts w:ascii="宋体" w:hAnsi="宋体" w:cs="宋体" w:hint="eastAsia"/>
                <w:kern w:val="0"/>
              </w:rPr>
              <w:t>描述</w:t>
            </w:r>
          </w:p>
        </w:tc>
      </w:tr>
      <w:tr w:rsidR="003E53CF" w:rsidRPr="00D12579" w:rsidTr="00D12579">
        <w:tc>
          <w:tcPr>
            <w:tcW w:w="2907" w:type="dxa"/>
            <w:shd w:val="clear" w:color="auto" w:fill="auto"/>
            <w:vAlign w:val="center"/>
          </w:tcPr>
          <w:p w:rsidR="003E53CF" w:rsidRPr="00D12579" w:rsidRDefault="003E53CF" w:rsidP="00D12579">
            <w:pPr>
              <w:jc w:val="center"/>
              <w:rPr>
                <w:rFonts w:ascii="宋体" w:hAnsi="宋体" w:cs="宋体" w:hint="eastAsia"/>
                <w:kern w:val="0"/>
              </w:rPr>
            </w:pPr>
            <w:r w:rsidRPr="00D12579">
              <w:rPr>
                <w:rFonts w:ascii="宋体" w:hAnsi="宋体" w:cs="宋体"/>
                <w:kern w:val="0"/>
              </w:rPr>
              <w:lastRenderedPageBreak/>
              <w:t>CMP S1,S2</w:t>
            </w:r>
          </w:p>
        </w:tc>
        <w:tc>
          <w:tcPr>
            <w:tcW w:w="2907" w:type="dxa"/>
            <w:shd w:val="clear" w:color="auto" w:fill="auto"/>
            <w:vAlign w:val="center"/>
          </w:tcPr>
          <w:p w:rsidR="003E53CF" w:rsidRPr="00D12579" w:rsidRDefault="0090564F" w:rsidP="00D12579">
            <w:pPr>
              <w:jc w:val="center"/>
              <w:rPr>
                <w:rFonts w:ascii="宋体" w:hAnsi="宋体" w:cs="宋体" w:hint="eastAsia"/>
                <w:kern w:val="0"/>
              </w:rPr>
            </w:pPr>
            <w:r w:rsidRPr="00D12579">
              <w:rPr>
                <w:rFonts w:ascii="宋体" w:hAnsi="宋体" w:cs="宋体"/>
                <w:kern w:val="0"/>
              </w:rPr>
              <w:t>S2-Sl</w:t>
            </w:r>
          </w:p>
        </w:tc>
        <w:tc>
          <w:tcPr>
            <w:tcW w:w="2907" w:type="dxa"/>
            <w:shd w:val="clear" w:color="auto" w:fill="auto"/>
            <w:vAlign w:val="center"/>
          </w:tcPr>
          <w:p w:rsidR="003E53CF" w:rsidRPr="00D12579" w:rsidRDefault="0090564F" w:rsidP="00D12579">
            <w:pPr>
              <w:jc w:val="center"/>
              <w:rPr>
                <w:rFonts w:ascii="宋体" w:hAnsi="宋体" w:cs="宋体" w:hint="eastAsia"/>
                <w:kern w:val="0"/>
              </w:rPr>
            </w:pPr>
            <w:r w:rsidRPr="00D12579">
              <w:rPr>
                <w:rFonts w:ascii="宋体" w:hAnsi="宋体" w:cs="宋体" w:hint="eastAsia"/>
                <w:kern w:val="0"/>
              </w:rPr>
              <w:t>比较</w:t>
            </w:r>
          </w:p>
        </w:tc>
      </w:tr>
      <w:tr w:rsidR="003E53CF" w:rsidRPr="00D12579" w:rsidTr="00D12579">
        <w:tc>
          <w:tcPr>
            <w:tcW w:w="2907" w:type="dxa"/>
            <w:shd w:val="clear" w:color="auto" w:fill="auto"/>
            <w:vAlign w:val="center"/>
          </w:tcPr>
          <w:p w:rsidR="003E53CF" w:rsidRPr="00D12579" w:rsidRDefault="0090564F" w:rsidP="00D12579">
            <w:pPr>
              <w:jc w:val="center"/>
              <w:rPr>
                <w:rFonts w:ascii="宋体" w:hAnsi="宋体" w:cs="宋体" w:hint="eastAsia"/>
                <w:kern w:val="0"/>
              </w:rPr>
            </w:pPr>
            <w:r w:rsidRPr="00D12579">
              <w:rPr>
                <w:rFonts w:ascii="宋体" w:hAnsi="宋体" w:cs="宋体" w:hint="eastAsia"/>
                <w:kern w:val="0"/>
              </w:rPr>
              <w:t>T</w:t>
            </w:r>
            <w:r w:rsidRPr="00D12579">
              <w:rPr>
                <w:rFonts w:ascii="宋体" w:hAnsi="宋体" w:cs="宋体"/>
                <w:kern w:val="0"/>
              </w:rPr>
              <w:t>EST S1, S2</w:t>
            </w:r>
          </w:p>
        </w:tc>
        <w:tc>
          <w:tcPr>
            <w:tcW w:w="2907" w:type="dxa"/>
            <w:shd w:val="clear" w:color="auto" w:fill="auto"/>
            <w:vAlign w:val="center"/>
          </w:tcPr>
          <w:p w:rsidR="003E53CF" w:rsidRPr="00D12579" w:rsidRDefault="0090564F" w:rsidP="00D12579">
            <w:pPr>
              <w:jc w:val="center"/>
              <w:rPr>
                <w:rFonts w:ascii="宋体" w:hAnsi="宋体" w:cs="宋体" w:hint="eastAsia"/>
                <w:kern w:val="0"/>
              </w:rPr>
            </w:pPr>
            <w:r w:rsidRPr="00D12579">
              <w:rPr>
                <w:rFonts w:ascii="宋体" w:hAnsi="宋体" w:cs="宋体" w:hint="eastAsia"/>
                <w:kern w:val="0"/>
              </w:rPr>
              <w:t>S</w:t>
            </w:r>
            <w:r w:rsidRPr="00D12579">
              <w:rPr>
                <w:rFonts w:ascii="宋体" w:hAnsi="宋体" w:cs="宋体"/>
                <w:kern w:val="0"/>
              </w:rPr>
              <w:t>1&amp;S2</w:t>
            </w:r>
          </w:p>
        </w:tc>
        <w:tc>
          <w:tcPr>
            <w:tcW w:w="2907" w:type="dxa"/>
            <w:shd w:val="clear" w:color="auto" w:fill="auto"/>
            <w:vAlign w:val="center"/>
          </w:tcPr>
          <w:p w:rsidR="003E53CF" w:rsidRPr="00D12579" w:rsidRDefault="0090564F" w:rsidP="00D12579">
            <w:pPr>
              <w:jc w:val="center"/>
              <w:rPr>
                <w:rFonts w:ascii="宋体" w:hAnsi="宋体" w:cs="宋体" w:hint="eastAsia"/>
                <w:kern w:val="0"/>
              </w:rPr>
            </w:pPr>
            <w:r w:rsidRPr="00D12579">
              <w:rPr>
                <w:rFonts w:ascii="宋体" w:hAnsi="宋体" w:cs="宋体" w:hint="eastAsia"/>
                <w:kern w:val="0"/>
              </w:rPr>
              <w:t>测试</w:t>
            </w:r>
          </w:p>
        </w:tc>
      </w:tr>
      <w:tr w:rsidR="003E53CF" w:rsidRPr="00D12579" w:rsidTr="00D12579">
        <w:tc>
          <w:tcPr>
            <w:tcW w:w="2907" w:type="dxa"/>
            <w:shd w:val="clear" w:color="auto" w:fill="auto"/>
            <w:vAlign w:val="center"/>
          </w:tcPr>
          <w:p w:rsidR="003E53CF" w:rsidRPr="00D12579" w:rsidRDefault="00D4108B" w:rsidP="00D12579">
            <w:pPr>
              <w:jc w:val="center"/>
              <w:rPr>
                <w:rFonts w:ascii="宋体" w:hAnsi="宋体" w:cs="宋体" w:hint="eastAsia"/>
                <w:kern w:val="0"/>
              </w:rPr>
            </w:pPr>
            <w:r w:rsidRPr="00D12579">
              <w:rPr>
                <w:rFonts w:ascii="宋体" w:hAnsi="宋体" w:cs="宋体"/>
                <w:kern w:val="0"/>
              </w:rPr>
              <w:t>SETX D</w:t>
            </w:r>
          </w:p>
        </w:tc>
        <w:tc>
          <w:tcPr>
            <w:tcW w:w="2907" w:type="dxa"/>
            <w:shd w:val="clear" w:color="auto" w:fill="auto"/>
            <w:vAlign w:val="center"/>
          </w:tcPr>
          <w:p w:rsidR="003E53CF" w:rsidRPr="00D12579" w:rsidRDefault="00D4108B" w:rsidP="00D12579">
            <w:pPr>
              <w:jc w:val="center"/>
              <w:rPr>
                <w:rFonts w:ascii="宋体" w:hAnsi="宋体" w:cs="宋体" w:hint="eastAsia"/>
                <w:kern w:val="0"/>
              </w:rPr>
            </w:pPr>
            <w:r w:rsidRPr="00D12579">
              <w:rPr>
                <w:rFonts w:ascii="宋体" w:hAnsi="宋体" w:cs="宋体" w:hint="eastAsia"/>
                <w:kern w:val="0"/>
              </w:rPr>
              <w:t>——</w:t>
            </w:r>
          </w:p>
        </w:tc>
        <w:tc>
          <w:tcPr>
            <w:tcW w:w="2907" w:type="dxa"/>
            <w:shd w:val="clear" w:color="auto" w:fill="auto"/>
            <w:vAlign w:val="center"/>
          </w:tcPr>
          <w:p w:rsidR="003E53CF" w:rsidRPr="00D12579" w:rsidRDefault="00D4108B" w:rsidP="00D12579">
            <w:pPr>
              <w:jc w:val="center"/>
              <w:rPr>
                <w:rFonts w:ascii="宋体" w:hAnsi="宋体" w:cs="宋体" w:hint="eastAsia"/>
                <w:kern w:val="0"/>
              </w:rPr>
            </w:pPr>
            <w:r w:rsidRPr="00D12579">
              <w:rPr>
                <w:rFonts w:ascii="宋体" w:hAnsi="宋体" w:cs="宋体" w:hint="eastAsia"/>
                <w:kern w:val="0"/>
              </w:rPr>
              <w:t>——</w:t>
            </w:r>
          </w:p>
        </w:tc>
      </w:tr>
      <w:tr w:rsidR="003E53CF" w:rsidRPr="00D12579" w:rsidTr="00D12579">
        <w:tc>
          <w:tcPr>
            <w:tcW w:w="2907" w:type="dxa"/>
            <w:shd w:val="clear" w:color="auto" w:fill="auto"/>
            <w:vAlign w:val="center"/>
          </w:tcPr>
          <w:p w:rsidR="003E53CF" w:rsidRPr="00D12579" w:rsidRDefault="00010B03" w:rsidP="00D12579">
            <w:pPr>
              <w:jc w:val="center"/>
              <w:rPr>
                <w:rFonts w:ascii="宋体" w:hAnsi="宋体" w:cs="宋体" w:hint="eastAsia"/>
                <w:kern w:val="0"/>
              </w:rPr>
            </w:pPr>
            <w:r w:rsidRPr="00D12579">
              <w:rPr>
                <w:rFonts w:ascii="宋体" w:hAnsi="宋体" w:cs="宋体" w:hint="eastAsia"/>
                <w:kern w:val="0"/>
              </w:rPr>
              <w:t>J</w:t>
            </w:r>
            <w:r w:rsidRPr="00D12579">
              <w:rPr>
                <w:rFonts w:ascii="宋体" w:hAnsi="宋体" w:cs="宋体"/>
                <w:kern w:val="0"/>
              </w:rPr>
              <w:t>X</w:t>
            </w:r>
          </w:p>
        </w:tc>
        <w:tc>
          <w:tcPr>
            <w:tcW w:w="2907" w:type="dxa"/>
            <w:shd w:val="clear" w:color="auto" w:fill="auto"/>
            <w:vAlign w:val="center"/>
          </w:tcPr>
          <w:p w:rsidR="003E53CF" w:rsidRPr="00D12579" w:rsidRDefault="00010B03" w:rsidP="00D12579">
            <w:pPr>
              <w:jc w:val="center"/>
              <w:rPr>
                <w:rFonts w:ascii="宋体" w:hAnsi="宋体" w:cs="宋体" w:hint="eastAsia"/>
                <w:kern w:val="0"/>
              </w:rPr>
            </w:pPr>
            <w:r w:rsidRPr="00D12579">
              <w:rPr>
                <w:rFonts w:ascii="宋体" w:hAnsi="宋体" w:cs="宋体" w:hint="eastAsia"/>
                <w:kern w:val="0"/>
              </w:rPr>
              <w:t>——</w:t>
            </w:r>
          </w:p>
        </w:tc>
        <w:tc>
          <w:tcPr>
            <w:tcW w:w="2907" w:type="dxa"/>
            <w:shd w:val="clear" w:color="auto" w:fill="auto"/>
            <w:vAlign w:val="center"/>
          </w:tcPr>
          <w:p w:rsidR="003E53CF" w:rsidRPr="00D12579" w:rsidRDefault="00010B03" w:rsidP="00D12579">
            <w:pPr>
              <w:jc w:val="center"/>
              <w:rPr>
                <w:rFonts w:ascii="宋体" w:hAnsi="宋体" w:cs="宋体" w:hint="eastAsia"/>
                <w:kern w:val="0"/>
              </w:rPr>
            </w:pPr>
            <w:r w:rsidRPr="00D12579">
              <w:rPr>
                <w:rFonts w:ascii="宋体" w:hAnsi="宋体" w:cs="宋体" w:hint="eastAsia"/>
                <w:kern w:val="0"/>
              </w:rPr>
              <w:t>——</w:t>
            </w:r>
          </w:p>
        </w:tc>
      </w:tr>
    </w:tbl>
    <w:p w:rsidR="00F8566A" w:rsidRDefault="0090564F" w:rsidP="00D4108B">
      <w:pPr>
        <w:jc w:val="left"/>
        <w:rPr>
          <w:rFonts w:ascii="宋体" w:hAnsi="宋体" w:cs="宋体"/>
          <w:kern w:val="0"/>
        </w:rPr>
      </w:pPr>
      <w:r>
        <w:rPr>
          <w:rFonts w:ascii="宋体" w:hAnsi="宋体" w:cs="宋体" w:hint="eastAsia"/>
          <w:kern w:val="0"/>
        </w:rPr>
        <w:t>值得注意的是：比较和测试指令</w:t>
      </w:r>
      <w:r w:rsidRPr="0090564F">
        <w:rPr>
          <w:rFonts w:ascii="宋体" w:hAnsi="宋体" w:cs="宋体" w:hint="eastAsia"/>
          <w:kern w:val="0"/>
        </w:rPr>
        <w:t>不修改任何寄存器的值,只</w:t>
      </w:r>
      <w:r>
        <w:rPr>
          <w:rFonts w:ascii="宋体" w:hAnsi="宋体" w:cs="宋体" w:hint="eastAsia"/>
          <w:kern w:val="0"/>
        </w:rPr>
        <w:t>是</w:t>
      </w:r>
      <w:r w:rsidRPr="0090564F">
        <w:rPr>
          <w:rFonts w:ascii="宋体" w:hAnsi="宋体" w:cs="宋体" w:hint="eastAsia"/>
          <w:kern w:val="0"/>
        </w:rPr>
        <w:t>设置条件码</w:t>
      </w:r>
      <w:r>
        <w:rPr>
          <w:rFonts w:ascii="宋体" w:hAnsi="宋体" w:cs="宋体" w:hint="eastAsia"/>
          <w:kern w:val="0"/>
        </w:rPr>
        <w:t>。</w:t>
      </w:r>
      <w:r w:rsidR="00D4108B">
        <w:rPr>
          <w:rFonts w:ascii="宋体" w:hAnsi="宋体" w:cs="宋体" w:hint="eastAsia"/>
          <w:kern w:val="0"/>
        </w:rPr>
        <w:t>而对于set指令，</w:t>
      </w:r>
      <w:r w:rsidR="00D4108B" w:rsidRPr="00D4108B">
        <w:rPr>
          <w:rFonts w:ascii="宋体" w:hAnsi="宋体" w:cs="宋体" w:hint="eastAsia"/>
          <w:kern w:val="0"/>
        </w:rPr>
        <w:t>每条指令根据条件码的某种组合,将一个字节设置为0或者</w:t>
      </w:r>
      <w:r w:rsidR="00D4108B">
        <w:rPr>
          <w:rFonts w:ascii="宋体" w:hAnsi="宋体" w:cs="宋体" w:hint="eastAsia"/>
          <w:kern w:val="0"/>
        </w:rPr>
        <w:t>1。</w:t>
      </w:r>
      <w:r w:rsidR="00010B03" w:rsidRPr="00010B03">
        <w:rPr>
          <w:rFonts w:ascii="宋体" w:hAnsi="宋体" w:cs="宋体" w:hint="eastAsia"/>
          <w:kern w:val="0"/>
        </w:rPr>
        <w:t>当跳转条件满足时,这些指令会跳转到一条带标号的目的地</w:t>
      </w:r>
      <w:r w:rsidR="00010B03">
        <w:rPr>
          <w:rFonts w:ascii="宋体" w:hAnsi="宋体" w:cs="宋体" w:hint="eastAsia"/>
          <w:kern w:val="0"/>
        </w:rPr>
        <w:t>。</w:t>
      </w:r>
    </w:p>
    <w:p w:rsidR="007F4421" w:rsidRDefault="007F4421" w:rsidP="00D4108B">
      <w:pPr>
        <w:jc w:val="left"/>
        <w:rPr>
          <w:rFonts w:ascii="宋体" w:hAnsi="宋体" w:cs="宋体"/>
          <w:kern w:val="0"/>
        </w:rPr>
      </w:pPr>
      <w:r>
        <w:rPr>
          <w:rFonts w:ascii="宋体" w:hAnsi="宋体" w:cs="宋体" w:hint="eastAsia"/>
          <w:kern w:val="0"/>
        </w:rPr>
        <w:t>现在回到我们具体的函数当中去。</w:t>
      </w:r>
    </w:p>
    <w:p w:rsidR="007F4421" w:rsidRDefault="007F4421" w:rsidP="00D4108B">
      <w:pPr>
        <w:jc w:val="left"/>
        <w:rPr>
          <w:rFonts w:ascii="宋体" w:hAnsi="宋体" w:cs="宋体"/>
          <w:kern w:val="0"/>
        </w:rPr>
      </w:pPr>
      <w:r>
        <w:rPr>
          <w:rFonts w:ascii="宋体" w:hAnsi="宋体" w:cs="宋体" w:hint="eastAsia"/>
          <w:kern w:val="0"/>
        </w:rPr>
        <w:t>1）</w:t>
      </w:r>
      <w:r w:rsidR="00C76215">
        <w:rPr>
          <w:rFonts w:ascii="宋体" w:hAnsi="宋体" w:cs="宋体" w:hint="eastAsia"/>
          <w:kern w:val="0"/>
        </w:rPr>
        <w:t>首先关系操作是</w:t>
      </w:r>
      <w:r w:rsidR="0052510D">
        <w:rPr>
          <w:rFonts w:ascii="宋体" w:hAnsi="宋体" w:cs="宋体"/>
          <w:kern w:val="0"/>
        </w:rPr>
        <w:t xml:space="preserve">cmpl </w:t>
      </w:r>
      <w:r w:rsidR="0052510D" w:rsidRPr="0052510D">
        <w:rPr>
          <w:rFonts w:ascii="宋体" w:hAnsi="宋体" w:cs="宋体"/>
          <w:kern w:val="0"/>
        </w:rPr>
        <w:t>$3, -20(%rbp)</w:t>
      </w:r>
      <w:r w:rsidR="0052510D">
        <w:rPr>
          <w:rFonts w:ascii="宋体" w:hAnsi="宋体" w:cs="宋体" w:hint="eastAsia"/>
          <w:kern w:val="0"/>
        </w:rPr>
        <w:t>;配合跳转语句</w:t>
      </w:r>
      <w:r w:rsidR="00772941" w:rsidRPr="00772941">
        <w:rPr>
          <w:rFonts w:ascii="宋体" w:hAnsi="宋体" w:cs="宋体"/>
          <w:kern w:val="0"/>
        </w:rPr>
        <w:t>je</w:t>
      </w:r>
      <w:r w:rsidR="00772941" w:rsidRPr="00772941">
        <w:rPr>
          <w:rFonts w:ascii="宋体" w:hAnsi="宋体" w:cs="宋体"/>
          <w:kern w:val="0"/>
        </w:rPr>
        <w:tab/>
        <w:t>.L2</w:t>
      </w:r>
      <w:r w:rsidR="00772941">
        <w:rPr>
          <w:rFonts w:ascii="宋体" w:hAnsi="宋体" w:cs="宋体" w:hint="eastAsia"/>
          <w:kern w:val="0"/>
        </w:rPr>
        <w:t>。</w:t>
      </w:r>
      <w:r w:rsidR="008D4472">
        <w:rPr>
          <w:rFonts w:ascii="宋体" w:hAnsi="宋体" w:cs="宋体" w:hint="eastAsia"/>
          <w:kern w:val="0"/>
        </w:rPr>
        <w:t>这两句汇编代码对应</w:t>
      </w:r>
      <w:r w:rsidR="00B90D48">
        <w:rPr>
          <w:rFonts w:ascii="宋体" w:hAnsi="宋体" w:cs="宋体" w:hint="eastAsia"/>
          <w:kern w:val="0"/>
        </w:rPr>
        <w:t>我们源程序中的</w:t>
      </w:r>
      <w:r w:rsidR="004663B4">
        <w:rPr>
          <w:rFonts w:ascii="宋体" w:hAnsi="宋体" w:cs="宋体" w:hint="eastAsia"/>
          <w:kern w:val="0"/>
        </w:rPr>
        <w:t>语句如下</w:t>
      </w:r>
    </w:p>
    <w:p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4663B4">
        <w:rPr>
          <w:rFonts w:ascii="&amp;quot" w:hAnsi="&amp;quot" w:cs="宋体"/>
          <w:b/>
          <w:bCs/>
          <w:color w:val="006699"/>
          <w:kern w:val="0"/>
          <w:sz w:val="18"/>
          <w:szCs w:val="18"/>
          <w:bdr w:val="none" w:sz="0" w:space="0" w:color="auto" w:frame="1"/>
          <w:shd w:val="clear" w:color="auto" w:fill="FFFFFF"/>
        </w:rPr>
        <w:t>if</w:t>
      </w:r>
      <w:r w:rsidRPr="004663B4">
        <w:rPr>
          <w:rFonts w:ascii="&amp;quot" w:hAnsi="&amp;quot" w:cs="宋体"/>
          <w:color w:val="000000"/>
          <w:kern w:val="0"/>
          <w:sz w:val="18"/>
          <w:szCs w:val="18"/>
          <w:bdr w:val="none" w:sz="0" w:space="0" w:color="auto" w:frame="1"/>
          <w:shd w:val="clear" w:color="auto" w:fill="FFFFFF"/>
        </w:rPr>
        <w:t>(argc!=3)  </w:t>
      </w:r>
    </w:p>
    <w:p w:rsidR="004663B4" w:rsidRPr="004663B4" w:rsidRDefault="004663B4" w:rsidP="004663B4">
      <w:pPr>
        <w:numPr>
          <w:ilvl w:val="0"/>
          <w:numId w:val="12"/>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  </w:t>
      </w:r>
    </w:p>
    <w:p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printf(</w:t>
      </w:r>
      <w:r w:rsidRPr="004663B4">
        <w:rPr>
          <w:rFonts w:ascii="&amp;quot" w:hAnsi="&amp;quot" w:cs="宋体"/>
          <w:color w:val="0000FF"/>
          <w:kern w:val="0"/>
          <w:sz w:val="18"/>
          <w:szCs w:val="18"/>
          <w:bdr w:val="none" w:sz="0" w:space="0" w:color="auto" w:frame="1"/>
          <w:shd w:val="clear" w:color="auto" w:fill="FFFFFF"/>
        </w:rPr>
        <w:t>"Usage: Hello </w:t>
      </w:r>
      <w:r w:rsidRPr="004663B4">
        <w:rPr>
          <w:rFonts w:ascii="&amp;quot" w:hAnsi="&amp;quot" w:cs="宋体"/>
          <w:color w:val="0000FF"/>
          <w:kern w:val="0"/>
          <w:sz w:val="18"/>
          <w:szCs w:val="18"/>
          <w:bdr w:val="none" w:sz="0" w:space="0" w:color="auto" w:frame="1"/>
          <w:shd w:val="clear" w:color="auto" w:fill="FFFFFF"/>
        </w:rPr>
        <w:t>学号</w:t>
      </w:r>
      <w:r w:rsidRPr="004663B4">
        <w:rPr>
          <w:rFonts w:ascii="&amp;quot" w:hAnsi="&amp;quot" w:cs="宋体"/>
          <w:color w:val="0000FF"/>
          <w:kern w:val="0"/>
          <w:sz w:val="18"/>
          <w:szCs w:val="18"/>
          <w:bdr w:val="none" w:sz="0" w:space="0" w:color="auto" w:frame="1"/>
          <w:shd w:val="clear" w:color="auto" w:fill="FFFFFF"/>
        </w:rPr>
        <w:t> </w:t>
      </w:r>
      <w:r w:rsidRPr="004663B4">
        <w:rPr>
          <w:rFonts w:ascii="&amp;quot" w:hAnsi="&amp;quot" w:cs="宋体"/>
          <w:color w:val="0000FF"/>
          <w:kern w:val="0"/>
          <w:sz w:val="18"/>
          <w:szCs w:val="18"/>
          <w:bdr w:val="none" w:sz="0" w:space="0" w:color="auto" w:frame="1"/>
          <w:shd w:val="clear" w:color="auto" w:fill="FFFFFF"/>
        </w:rPr>
        <w:t>姓名！</w:t>
      </w:r>
      <w:r w:rsidRPr="004663B4">
        <w:rPr>
          <w:rFonts w:ascii="&amp;quot" w:hAnsi="&amp;quot" w:cs="宋体"/>
          <w:color w:val="0000FF"/>
          <w:kern w:val="0"/>
          <w:sz w:val="18"/>
          <w:szCs w:val="18"/>
          <w:bdr w:val="none" w:sz="0" w:space="0" w:color="auto" w:frame="1"/>
          <w:shd w:val="clear" w:color="auto" w:fill="FFFFFF"/>
        </w:rPr>
        <w:t>\n"</w:t>
      </w:r>
      <w:r w:rsidRPr="004663B4">
        <w:rPr>
          <w:rFonts w:ascii="&amp;quot" w:hAnsi="&amp;quot" w:cs="宋体"/>
          <w:color w:val="000000"/>
          <w:kern w:val="0"/>
          <w:sz w:val="18"/>
          <w:szCs w:val="18"/>
          <w:bdr w:val="none" w:sz="0" w:space="0" w:color="auto" w:frame="1"/>
          <w:shd w:val="clear" w:color="auto" w:fill="FFFFFF"/>
        </w:rPr>
        <w:t>);  </w:t>
      </w:r>
    </w:p>
    <w:p w:rsidR="004663B4" w:rsidRPr="004663B4" w:rsidRDefault="004663B4" w:rsidP="004663B4">
      <w:pPr>
        <w:numPr>
          <w:ilvl w:val="0"/>
          <w:numId w:val="12"/>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exit(1);  </w:t>
      </w:r>
    </w:p>
    <w:p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  </w:t>
      </w:r>
    </w:p>
    <w:p w:rsidR="004663B4" w:rsidRDefault="004663B4" w:rsidP="00D4108B">
      <w:pPr>
        <w:jc w:val="left"/>
        <w:rPr>
          <w:rFonts w:ascii="宋体" w:hAnsi="宋体" w:cs="宋体"/>
          <w:kern w:val="0"/>
        </w:rPr>
      </w:pPr>
      <w:r>
        <w:rPr>
          <w:rFonts w:ascii="宋体" w:hAnsi="宋体" w:cs="宋体" w:hint="eastAsia"/>
          <w:kern w:val="0"/>
        </w:rPr>
        <w:t>有趣的是，</w:t>
      </w:r>
      <w:r w:rsidR="007D1D2C">
        <w:rPr>
          <w:rFonts w:ascii="宋体" w:hAnsi="宋体" w:cs="宋体" w:hint="eastAsia"/>
          <w:kern w:val="0"/>
        </w:rPr>
        <w:t>我们发现</w:t>
      </w:r>
      <w:r w:rsidR="002A606B">
        <w:rPr>
          <w:rFonts w:ascii="宋体" w:hAnsi="宋体" w:cs="宋体" w:hint="eastAsia"/>
          <w:kern w:val="0"/>
        </w:rPr>
        <w:t>我们编写代码的逻辑与编译器处理的逻辑</w:t>
      </w:r>
      <w:r w:rsidR="00513A2C">
        <w:rPr>
          <w:rFonts w:ascii="宋体" w:hAnsi="宋体" w:cs="宋体" w:hint="eastAsia"/>
          <w:kern w:val="0"/>
        </w:rPr>
        <w:t>是有</w:t>
      </w:r>
      <w:r w:rsidR="00807A6C">
        <w:rPr>
          <w:rFonts w:ascii="宋体" w:hAnsi="宋体" w:cs="宋体" w:hint="eastAsia"/>
          <w:kern w:val="0"/>
        </w:rPr>
        <w:t>细微</w:t>
      </w:r>
      <w:r w:rsidR="002A606B">
        <w:rPr>
          <w:rFonts w:ascii="宋体" w:hAnsi="宋体" w:cs="宋体" w:hint="eastAsia"/>
          <w:kern w:val="0"/>
        </w:rPr>
        <w:t>的</w:t>
      </w:r>
      <w:r w:rsidR="00807A6C">
        <w:rPr>
          <w:rFonts w:ascii="宋体" w:hAnsi="宋体" w:cs="宋体" w:hint="eastAsia"/>
          <w:kern w:val="0"/>
        </w:rPr>
        <w:t>差别</w:t>
      </w:r>
      <w:r w:rsidR="002A606B">
        <w:rPr>
          <w:rFonts w:ascii="宋体" w:hAnsi="宋体" w:cs="宋体" w:hint="eastAsia"/>
          <w:kern w:val="0"/>
        </w:rPr>
        <w:t>，我们的逻辑是如果</w:t>
      </w:r>
      <w:r w:rsidR="00513A2C">
        <w:rPr>
          <w:rFonts w:ascii="宋体" w:hAnsi="宋体" w:cs="宋体" w:hint="eastAsia"/>
          <w:kern w:val="0"/>
        </w:rPr>
        <w:t>a</w:t>
      </w:r>
      <w:r w:rsidR="00513A2C">
        <w:rPr>
          <w:rFonts w:ascii="宋体" w:hAnsi="宋体" w:cs="宋体"/>
          <w:kern w:val="0"/>
        </w:rPr>
        <w:t>rgc!=3</w:t>
      </w:r>
      <w:r w:rsidR="00513A2C">
        <w:rPr>
          <w:rFonts w:ascii="宋体" w:hAnsi="宋体" w:cs="宋体" w:hint="eastAsia"/>
          <w:kern w:val="0"/>
        </w:rPr>
        <w:t>，则执行提示输出并退出语句；对于汇编代码，是如果==3（j</w:t>
      </w:r>
      <w:r w:rsidR="00513A2C">
        <w:rPr>
          <w:rFonts w:ascii="宋体" w:hAnsi="宋体" w:cs="宋体"/>
          <w:kern w:val="0"/>
        </w:rPr>
        <w:t>e .L2</w:t>
      </w:r>
      <w:r w:rsidR="00513A2C">
        <w:rPr>
          <w:rFonts w:ascii="宋体" w:hAnsi="宋体" w:cs="宋体" w:hint="eastAsia"/>
          <w:kern w:val="0"/>
        </w:rPr>
        <w:t>）则跳转执行相关语句。我们的编译器将!=3时执行，优化为==3，跳转。</w:t>
      </w:r>
    </w:p>
    <w:p w:rsidR="00D64F8A" w:rsidRDefault="00D64F8A" w:rsidP="00D4108B">
      <w:pPr>
        <w:jc w:val="left"/>
        <w:rPr>
          <w:rFonts w:ascii="宋体" w:hAnsi="宋体" w:cs="宋体"/>
          <w:kern w:val="0"/>
        </w:rPr>
      </w:pPr>
      <w:r>
        <w:rPr>
          <w:rFonts w:ascii="宋体" w:hAnsi="宋体" w:cs="宋体" w:hint="eastAsia"/>
          <w:kern w:val="0"/>
        </w:rPr>
        <w:t>对于具体操作，</w:t>
      </w:r>
      <w:r>
        <w:rPr>
          <w:rFonts w:ascii="宋体" w:hAnsi="宋体" w:cs="宋体"/>
          <w:kern w:val="0"/>
        </w:rPr>
        <w:t xml:space="preserve">cmpl </w:t>
      </w:r>
      <w:r w:rsidRPr="0052510D">
        <w:rPr>
          <w:rFonts w:ascii="宋体" w:hAnsi="宋体" w:cs="宋体"/>
          <w:kern w:val="0"/>
        </w:rPr>
        <w:t>$3, -20(%rbp)</w:t>
      </w:r>
      <w:r>
        <w:rPr>
          <w:rFonts w:ascii="宋体" w:hAnsi="宋体" w:cs="宋体" w:hint="eastAsia"/>
          <w:kern w:val="0"/>
        </w:rPr>
        <w:t>语句计算20(</w:t>
      </w:r>
      <w:r>
        <w:rPr>
          <w:rFonts w:ascii="宋体" w:hAnsi="宋体" w:cs="宋体"/>
          <w:kern w:val="0"/>
        </w:rPr>
        <w:t>%rbp)-3</w:t>
      </w:r>
      <w:r>
        <w:rPr>
          <w:rFonts w:ascii="宋体" w:hAnsi="宋体" w:cs="宋体" w:hint="eastAsia"/>
          <w:kern w:val="0"/>
        </w:rPr>
        <w:t>，并设置条件码，随之je利用这些条件码，进行相应的跳转处理。</w:t>
      </w:r>
    </w:p>
    <w:p w:rsidR="00807A6C" w:rsidRDefault="00807A6C" w:rsidP="00807A6C">
      <w:pPr>
        <w:jc w:val="left"/>
        <w:rPr>
          <w:rFonts w:ascii="宋体" w:hAnsi="宋体" w:cs="宋体"/>
          <w:kern w:val="0"/>
        </w:rPr>
      </w:pPr>
      <w:r>
        <w:rPr>
          <w:rFonts w:ascii="宋体" w:hAnsi="宋体" w:cs="宋体" w:hint="eastAsia"/>
          <w:kern w:val="0"/>
        </w:rPr>
        <w:t>2）接着是</w:t>
      </w:r>
      <w:r>
        <w:rPr>
          <w:rFonts w:ascii="宋体" w:hAnsi="宋体" w:cs="宋体"/>
          <w:kern w:val="0"/>
        </w:rPr>
        <w:t>cmpl</w:t>
      </w:r>
      <w:r>
        <w:rPr>
          <w:rFonts w:ascii="宋体" w:hAnsi="宋体" w:cs="宋体"/>
          <w:kern w:val="0"/>
        </w:rPr>
        <w:tab/>
        <w:t>$9, -4(%rbp)</w:t>
      </w:r>
      <w:r>
        <w:rPr>
          <w:rFonts w:ascii="宋体" w:hAnsi="宋体" w:cs="宋体" w:hint="eastAsia"/>
          <w:kern w:val="0"/>
        </w:rPr>
        <w:t>，随之执行</w:t>
      </w:r>
      <w:r w:rsidRPr="00807A6C">
        <w:rPr>
          <w:rFonts w:ascii="宋体" w:hAnsi="宋体" w:cs="宋体"/>
          <w:kern w:val="0"/>
        </w:rPr>
        <w:t>jle</w:t>
      </w:r>
      <w:r w:rsidRPr="00807A6C">
        <w:rPr>
          <w:rFonts w:ascii="宋体" w:hAnsi="宋体" w:cs="宋体"/>
          <w:kern w:val="0"/>
        </w:rPr>
        <w:tab/>
        <w:t>.L4</w:t>
      </w:r>
      <w:r>
        <w:rPr>
          <w:rFonts w:ascii="宋体" w:hAnsi="宋体" w:cs="宋体" w:hint="eastAsia"/>
          <w:kern w:val="0"/>
        </w:rPr>
        <w:t>。这两句汇编语句对应我们源程序代码语句如下</w:t>
      </w:r>
    </w:p>
    <w:p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807A6C">
        <w:rPr>
          <w:rFonts w:ascii="&amp;quot" w:hAnsi="&amp;quot" w:cs="宋体"/>
          <w:b/>
          <w:bCs/>
          <w:color w:val="006699"/>
          <w:kern w:val="0"/>
          <w:sz w:val="18"/>
          <w:szCs w:val="18"/>
          <w:bdr w:val="none" w:sz="0" w:space="0" w:color="auto" w:frame="1"/>
          <w:shd w:val="clear" w:color="auto" w:fill="FFFFFF"/>
        </w:rPr>
        <w:t>for</w:t>
      </w:r>
      <w:r w:rsidRPr="00807A6C">
        <w:rPr>
          <w:rFonts w:ascii="&amp;quot" w:hAnsi="&amp;quot" w:cs="宋体"/>
          <w:color w:val="000000"/>
          <w:kern w:val="0"/>
          <w:sz w:val="18"/>
          <w:szCs w:val="18"/>
          <w:bdr w:val="none" w:sz="0" w:space="0" w:color="auto" w:frame="1"/>
          <w:shd w:val="clear" w:color="auto" w:fill="FFFFFF"/>
        </w:rPr>
        <w:t>(i=0;i&lt;10;i++)  </w:t>
      </w:r>
    </w:p>
    <w:p w:rsidR="00807A6C" w:rsidRPr="00807A6C" w:rsidRDefault="00807A6C" w:rsidP="00807A6C">
      <w:pPr>
        <w:numPr>
          <w:ilvl w:val="0"/>
          <w:numId w:val="13"/>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  </w:t>
      </w:r>
    </w:p>
    <w:p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printf(</w:t>
      </w:r>
      <w:r w:rsidRPr="00807A6C">
        <w:rPr>
          <w:rFonts w:ascii="&amp;quot" w:hAnsi="&amp;quot" w:cs="宋体"/>
          <w:color w:val="0000FF"/>
          <w:kern w:val="0"/>
          <w:sz w:val="18"/>
          <w:szCs w:val="18"/>
          <w:bdr w:val="none" w:sz="0" w:space="0" w:color="auto" w:frame="1"/>
          <w:shd w:val="clear" w:color="auto" w:fill="FFFFFF"/>
        </w:rPr>
        <w:t>"Hello %s %s\n"</w:t>
      </w:r>
      <w:r w:rsidRPr="00807A6C">
        <w:rPr>
          <w:rFonts w:ascii="&amp;quot" w:hAnsi="&amp;quot" w:cs="宋体"/>
          <w:color w:val="000000"/>
          <w:kern w:val="0"/>
          <w:sz w:val="18"/>
          <w:szCs w:val="18"/>
          <w:bdr w:val="none" w:sz="0" w:space="0" w:color="auto" w:frame="1"/>
          <w:shd w:val="clear" w:color="auto" w:fill="FFFFFF"/>
        </w:rPr>
        <w:t>,argv[1],argv[2]);  </w:t>
      </w:r>
    </w:p>
    <w:p w:rsidR="00807A6C" w:rsidRPr="00807A6C" w:rsidRDefault="00807A6C" w:rsidP="00807A6C">
      <w:pPr>
        <w:numPr>
          <w:ilvl w:val="0"/>
          <w:numId w:val="13"/>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sleep(sleepsecs);  </w:t>
      </w:r>
    </w:p>
    <w:p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  </w:t>
      </w:r>
    </w:p>
    <w:p w:rsidR="00807A6C" w:rsidRDefault="00807A6C" w:rsidP="00807A6C">
      <w:pPr>
        <w:jc w:val="left"/>
        <w:rPr>
          <w:rFonts w:ascii="宋体" w:hAnsi="宋体" w:cs="宋体"/>
          <w:kern w:val="0"/>
        </w:rPr>
      </w:pPr>
      <w:r>
        <w:rPr>
          <w:rFonts w:ascii="宋体" w:hAnsi="宋体" w:cs="宋体" w:hint="eastAsia"/>
          <w:kern w:val="0"/>
        </w:rPr>
        <w:t>同样有意思的是，我们编写的源程序代码的逻辑与编译器处理的逻辑是有细微的差别。</w:t>
      </w:r>
      <w:r w:rsidR="005A2A07">
        <w:rPr>
          <w:rFonts w:ascii="宋体" w:hAnsi="宋体" w:cs="宋体" w:hint="eastAsia"/>
          <w:kern w:val="0"/>
        </w:rPr>
        <w:t>我们的逻辑是</w:t>
      </w:r>
      <w:r w:rsidR="008F5CDB">
        <w:rPr>
          <w:rFonts w:ascii="宋体" w:hAnsi="宋体" w:cs="宋体" w:hint="eastAsia"/>
          <w:kern w:val="0"/>
        </w:rPr>
        <w:t>判断i&lt;</w:t>
      </w:r>
      <w:r w:rsidR="008F5CDB">
        <w:rPr>
          <w:rFonts w:ascii="宋体" w:hAnsi="宋体" w:cs="宋体"/>
          <w:kern w:val="0"/>
        </w:rPr>
        <w:t>10</w:t>
      </w:r>
      <w:r w:rsidR="008F5CDB">
        <w:rPr>
          <w:rFonts w:ascii="宋体" w:hAnsi="宋体" w:cs="宋体" w:hint="eastAsia"/>
          <w:kern w:val="0"/>
        </w:rPr>
        <w:t>，则执行，而我们的编译器将其优化为i</w:t>
      </w:r>
      <w:r w:rsidR="008F5CDB">
        <w:rPr>
          <w:rFonts w:ascii="宋体" w:hAnsi="宋体" w:cs="宋体"/>
          <w:kern w:val="0"/>
        </w:rPr>
        <w:t>&lt;=9</w:t>
      </w:r>
      <w:r w:rsidR="008F5CDB">
        <w:rPr>
          <w:rFonts w:ascii="宋体" w:hAnsi="宋体" w:cs="宋体" w:hint="eastAsia"/>
          <w:kern w:val="0"/>
        </w:rPr>
        <w:t>，则执行。</w:t>
      </w:r>
    </w:p>
    <w:p w:rsidR="008F5CDB" w:rsidRDefault="008F5CDB" w:rsidP="00807A6C">
      <w:pPr>
        <w:jc w:val="left"/>
        <w:rPr>
          <w:rFonts w:ascii="宋体" w:hAnsi="宋体" w:cs="宋体"/>
          <w:kern w:val="0"/>
        </w:rPr>
      </w:pPr>
      <w:r>
        <w:rPr>
          <w:rFonts w:ascii="宋体" w:hAnsi="宋体" w:cs="宋体" w:hint="eastAsia"/>
          <w:kern w:val="0"/>
        </w:rPr>
        <w:t>对于具体操作，</w:t>
      </w:r>
      <w:r w:rsidR="00841055">
        <w:rPr>
          <w:rFonts w:ascii="宋体" w:hAnsi="宋体" w:cs="宋体"/>
          <w:kern w:val="0"/>
        </w:rPr>
        <w:t>cmpl</w:t>
      </w:r>
      <w:r w:rsidR="00841055">
        <w:rPr>
          <w:rFonts w:ascii="宋体" w:hAnsi="宋体" w:cs="宋体"/>
          <w:kern w:val="0"/>
        </w:rPr>
        <w:tab/>
        <w:t>$9, -4(%rbp)</w:t>
      </w:r>
      <w:r w:rsidR="00841055">
        <w:rPr>
          <w:rFonts w:ascii="宋体" w:hAnsi="宋体" w:cs="宋体" w:hint="eastAsia"/>
          <w:kern w:val="0"/>
        </w:rPr>
        <w:t>计算-4</w:t>
      </w:r>
      <w:r w:rsidR="00841055">
        <w:rPr>
          <w:rFonts w:ascii="宋体" w:hAnsi="宋体" w:cs="宋体"/>
          <w:kern w:val="0"/>
        </w:rPr>
        <w:t>(%rbp)-9</w:t>
      </w:r>
      <w:r w:rsidR="00841055">
        <w:rPr>
          <w:rFonts w:ascii="宋体" w:hAnsi="宋体" w:cs="宋体" w:hint="eastAsia"/>
          <w:kern w:val="0"/>
        </w:rPr>
        <w:t>，并设置条件码，随之jle语句利用这些条件码，进行相应的跳转处理。</w:t>
      </w:r>
    </w:p>
    <w:p w:rsidR="001A6179" w:rsidRDefault="001A6179" w:rsidP="00807A6C">
      <w:pPr>
        <w:jc w:val="left"/>
        <w:rPr>
          <w:rFonts w:ascii="宋体" w:hAnsi="宋体" w:cs="宋体"/>
          <w:kern w:val="0"/>
        </w:rPr>
      </w:pPr>
      <w:r>
        <w:rPr>
          <w:rFonts w:ascii="宋体" w:hAnsi="宋体" w:cs="宋体" w:hint="eastAsia"/>
          <w:kern w:val="0"/>
        </w:rPr>
        <w:t>3.3.9</w:t>
      </w:r>
      <w:r w:rsidR="009C5AC0">
        <w:rPr>
          <w:rFonts w:ascii="宋体" w:hAnsi="宋体" w:cs="宋体"/>
          <w:kern w:val="0"/>
        </w:rPr>
        <w:t xml:space="preserve"> </w:t>
      </w:r>
      <w:r w:rsidR="009C5AC0">
        <w:rPr>
          <w:rFonts w:ascii="宋体" w:hAnsi="宋体" w:cs="宋体" w:hint="eastAsia"/>
          <w:kern w:val="0"/>
        </w:rPr>
        <w:t>数组/指针/结构操作</w:t>
      </w:r>
    </w:p>
    <w:p w:rsidR="00126421" w:rsidRDefault="00126421" w:rsidP="00807A6C">
      <w:pPr>
        <w:jc w:val="left"/>
        <w:rPr>
          <w:rFonts w:ascii="宋体" w:hAnsi="宋体" w:cs="宋体" w:hint="eastAsia"/>
          <w:kern w:val="0"/>
        </w:rPr>
      </w:pPr>
      <w:r>
        <w:rPr>
          <w:rFonts w:ascii="宋体" w:hAnsi="宋体" w:cs="宋体" w:hint="eastAsia"/>
          <w:kern w:val="0"/>
        </w:rPr>
        <w:t>大致说明：对于汇编语句，有关的操作大多数是通过数据传送m</w:t>
      </w:r>
      <w:r>
        <w:rPr>
          <w:rFonts w:ascii="宋体" w:hAnsi="宋体" w:cs="宋体"/>
          <w:kern w:val="0"/>
        </w:rPr>
        <w:t>ov</w:t>
      </w:r>
      <w:r>
        <w:rPr>
          <w:rFonts w:ascii="宋体" w:hAnsi="宋体" w:cs="宋体" w:hint="eastAsia"/>
          <w:kern w:val="0"/>
        </w:rPr>
        <w:t>指令实现的</w:t>
      </w:r>
      <w:r w:rsidR="00F21FBF">
        <w:rPr>
          <w:rFonts w:ascii="宋体" w:hAnsi="宋体" w:cs="宋体" w:hint="eastAsia"/>
          <w:kern w:val="0"/>
        </w:rPr>
        <w:t>。</w:t>
      </w:r>
    </w:p>
    <w:p w:rsidR="00800815" w:rsidRDefault="000F301E" w:rsidP="00F21FBF">
      <w:pPr>
        <w:jc w:val="left"/>
        <w:rPr>
          <w:rFonts w:ascii="宋体" w:hAnsi="宋体" w:cs="宋体"/>
          <w:kern w:val="0"/>
        </w:rPr>
      </w:pPr>
      <w:r>
        <w:rPr>
          <w:rFonts w:ascii="宋体" w:hAnsi="宋体" w:cs="宋体" w:hint="eastAsia"/>
          <w:kern w:val="0"/>
        </w:rPr>
        <w:t>1）首先是</w:t>
      </w:r>
      <w:r w:rsidR="00F21FBF">
        <w:rPr>
          <w:rFonts w:ascii="宋体" w:hAnsi="宋体" w:cs="宋体" w:hint="eastAsia"/>
          <w:kern w:val="0"/>
        </w:rPr>
        <w:t>语句</w:t>
      </w:r>
      <w:r w:rsidR="00F21FBF">
        <w:rPr>
          <w:rFonts w:ascii="宋体" w:hAnsi="宋体" w:cs="宋体"/>
          <w:kern w:val="0"/>
        </w:rPr>
        <w:t xml:space="preserve">movl </w:t>
      </w:r>
      <w:r w:rsidR="00F21FBF" w:rsidRPr="00F21FBF">
        <w:rPr>
          <w:rFonts w:ascii="宋体" w:hAnsi="宋体" w:cs="宋体"/>
          <w:kern w:val="0"/>
        </w:rPr>
        <w:t>%edi, -20(%rbp)</w:t>
      </w:r>
      <w:r w:rsidR="00F21FBF">
        <w:rPr>
          <w:rFonts w:ascii="宋体" w:hAnsi="宋体" w:cs="宋体" w:hint="eastAsia"/>
          <w:kern w:val="0"/>
        </w:rPr>
        <w:t>和</w:t>
      </w:r>
      <w:r w:rsidR="00F21FBF">
        <w:rPr>
          <w:rFonts w:ascii="宋体" w:hAnsi="宋体" w:cs="宋体"/>
          <w:kern w:val="0"/>
        </w:rPr>
        <w:t xml:space="preserve">movq </w:t>
      </w:r>
      <w:r w:rsidR="00F21FBF" w:rsidRPr="00F21FBF">
        <w:rPr>
          <w:rFonts w:ascii="宋体" w:hAnsi="宋体" w:cs="宋体"/>
          <w:kern w:val="0"/>
        </w:rPr>
        <w:t>%rsi, -32(%rbp)</w:t>
      </w:r>
      <w:r w:rsidR="00F21FBF">
        <w:rPr>
          <w:rFonts w:ascii="宋体" w:hAnsi="宋体" w:cs="宋体" w:hint="eastAsia"/>
          <w:kern w:val="0"/>
        </w:rPr>
        <w:t>。分别是将</w:t>
      </w:r>
      <w:r w:rsidR="00800815">
        <w:rPr>
          <w:rFonts w:ascii="宋体" w:hAnsi="宋体" w:cs="宋体" w:hint="eastAsia"/>
          <w:kern w:val="0"/>
        </w:rPr>
        <w:t>寄存器%edi的内容赋值给</w:t>
      </w:r>
      <w:r w:rsidR="00920CD7">
        <w:rPr>
          <w:rFonts w:ascii="宋体" w:hAnsi="宋体" w:cs="宋体" w:hint="eastAsia"/>
          <w:kern w:val="0"/>
        </w:rPr>
        <w:t>-20(%rbp</w:t>
      </w:r>
      <w:r w:rsidR="00920CD7">
        <w:rPr>
          <w:rFonts w:ascii="宋体" w:hAnsi="宋体" w:cs="宋体"/>
          <w:kern w:val="0"/>
        </w:rPr>
        <w:t>)</w:t>
      </w:r>
      <w:r w:rsidR="00920CD7">
        <w:rPr>
          <w:rFonts w:ascii="宋体" w:hAnsi="宋体" w:cs="宋体" w:hint="eastAsia"/>
          <w:kern w:val="0"/>
        </w:rPr>
        <w:t>指针指向的地址</w:t>
      </w:r>
      <w:r w:rsidR="00077806">
        <w:rPr>
          <w:rFonts w:ascii="宋体" w:hAnsi="宋体" w:cs="宋体" w:hint="eastAsia"/>
          <w:kern w:val="0"/>
        </w:rPr>
        <w:t>，将寄存器%rsi的内容赋值给</w:t>
      </w:r>
      <w:r w:rsidR="00E612CF">
        <w:rPr>
          <w:rFonts w:ascii="宋体" w:hAnsi="宋体" w:cs="宋体" w:hint="eastAsia"/>
          <w:kern w:val="0"/>
        </w:rPr>
        <w:lastRenderedPageBreak/>
        <w:t>-32(</w:t>
      </w:r>
      <w:r w:rsidR="00E612CF">
        <w:rPr>
          <w:rFonts w:ascii="宋体" w:hAnsi="宋体" w:cs="宋体"/>
          <w:kern w:val="0"/>
        </w:rPr>
        <w:t>%rbp)</w:t>
      </w:r>
      <w:r w:rsidR="00E612CF">
        <w:rPr>
          <w:rFonts w:ascii="宋体" w:hAnsi="宋体" w:cs="宋体" w:hint="eastAsia"/>
          <w:kern w:val="0"/>
        </w:rPr>
        <w:t>指针指向的内容。</w:t>
      </w:r>
      <w:r w:rsidR="00DF1D9A">
        <w:rPr>
          <w:rFonts w:ascii="宋体" w:hAnsi="宋体" w:cs="宋体" w:hint="eastAsia"/>
          <w:kern w:val="0"/>
        </w:rPr>
        <w:t>这2句汇编语句对应源程序中main函数形参的传入部分。</w:t>
      </w:r>
    </w:p>
    <w:p w:rsidR="00B22C18" w:rsidRDefault="00DF1D9A" w:rsidP="00F21FBF">
      <w:pPr>
        <w:jc w:val="left"/>
        <w:rPr>
          <w:rFonts w:ascii="宋体" w:hAnsi="宋体" w:cs="宋体" w:hint="eastAsia"/>
          <w:kern w:val="0"/>
        </w:rPr>
      </w:pPr>
      <w:r>
        <w:rPr>
          <w:rFonts w:ascii="宋体" w:hAnsi="宋体" w:cs="宋体" w:hint="eastAsia"/>
          <w:kern w:val="0"/>
        </w:rPr>
        <w:t>2）</w:t>
      </w:r>
      <w:r w:rsidR="00B22C18">
        <w:rPr>
          <w:rFonts w:ascii="宋体" w:hAnsi="宋体" w:cs="宋体" w:hint="eastAsia"/>
          <w:kern w:val="0"/>
        </w:rPr>
        <w:t>对于源程序中的</w:t>
      </w:r>
      <w:r w:rsidR="00032A4C">
        <w:rPr>
          <w:rFonts w:ascii="宋体" w:hAnsi="宋体" w:cs="宋体" w:hint="eastAsia"/>
          <w:kern w:val="0"/>
        </w:rPr>
        <w:t>输出a</w:t>
      </w:r>
      <w:r w:rsidR="00032A4C">
        <w:rPr>
          <w:rFonts w:ascii="宋体" w:hAnsi="宋体" w:cs="宋体"/>
          <w:kern w:val="0"/>
        </w:rPr>
        <w:t>rgv[1]</w:t>
      </w:r>
      <w:r w:rsidR="00032A4C">
        <w:rPr>
          <w:rFonts w:ascii="宋体" w:hAnsi="宋体" w:cs="宋体" w:hint="eastAsia"/>
          <w:kern w:val="0"/>
        </w:rPr>
        <w:t>和a</w:t>
      </w:r>
      <w:r w:rsidR="00032A4C">
        <w:rPr>
          <w:rFonts w:ascii="宋体" w:hAnsi="宋体" w:cs="宋体"/>
          <w:kern w:val="0"/>
        </w:rPr>
        <w:t>rgv[2]</w:t>
      </w:r>
      <w:r w:rsidR="00032A4C">
        <w:rPr>
          <w:rFonts w:ascii="宋体" w:hAnsi="宋体" w:cs="宋体" w:hint="eastAsia"/>
          <w:kern w:val="0"/>
        </w:rPr>
        <w:t>部分。</w:t>
      </w:r>
      <w:r w:rsidR="0020632D">
        <w:rPr>
          <w:rFonts w:ascii="宋体" w:hAnsi="宋体" w:cs="宋体" w:hint="eastAsia"/>
          <w:kern w:val="0"/>
        </w:rPr>
        <w:t>在编译器的处理下变成了截图所示部分。</w:t>
      </w:r>
      <w:r w:rsidR="00913FF5">
        <w:rPr>
          <w:rFonts w:ascii="宋体" w:hAnsi="宋体" w:cs="宋体" w:hint="eastAsia"/>
          <w:kern w:val="0"/>
        </w:rPr>
        <w:t>箭头标注的部分代表</w:t>
      </w:r>
      <w:r w:rsidR="001E4A1B">
        <w:rPr>
          <w:rFonts w:ascii="宋体" w:hAnsi="宋体" w:cs="宋体" w:hint="eastAsia"/>
          <w:kern w:val="0"/>
        </w:rPr>
        <w:t>取出指针所指的内存中的内容</w:t>
      </w:r>
      <w:r w:rsidR="00836E19">
        <w:rPr>
          <w:rFonts w:ascii="宋体" w:hAnsi="宋体" w:cs="宋体" w:hint="eastAsia"/>
          <w:kern w:val="0"/>
        </w:rPr>
        <w:t>。</w:t>
      </w:r>
    </w:p>
    <w:p w:rsidR="00B22C18" w:rsidRPr="00B22C18" w:rsidRDefault="00A07C5E" w:rsidP="00B22C18">
      <w:pPr>
        <w:jc w:val="center"/>
        <w:rPr>
          <w:rFonts w:ascii="宋体" w:hAnsi="宋体" w:cs="宋体"/>
          <w:kern w:val="0"/>
        </w:rPr>
      </w:pPr>
      <w:r w:rsidRPr="00B22C18">
        <w:rPr>
          <w:rFonts w:ascii="宋体" w:hAnsi="宋体" w:cs="宋体"/>
          <w:noProof/>
          <w:kern w:val="0"/>
        </w:rPr>
        <w:drawing>
          <wp:inline distT="0" distB="0" distL="0" distR="0">
            <wp:extent cx="2553970" cy="1198245"/>
            <wp:effectExtent l="0" t="0" r="0" b="0"/>
            <wp:docPr id="27" name="图片 27" descr="PY)`[$N]M9DHDN)S9~10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N]M9DHDN)S9~10DC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3970" cy="1198245"/>
                    </a:xfrm>
                    <a:prstGeom prst="rect">
                      <a:avLst/>
                    </a:prstGeom>
                    <a:noFill/>
                    <a:ln>
                      <a:noFill/>
                    </a:ln>
                  </pic:spPr>
                </pic:pic>
              </a:graphicData>
            </a:graphic>
          </wp:inline>
        </w:drawing>
      </w:r>
    </w:p>
    <w:p w:rsidR="00B22C18" w:rsidRDefault="00836E19" w:rsidP="00836E19">
      <w:pPr>
        <w:jc w:val="center"/>
        <w:rPr>
          <w:rFonts w:ascii="宋体" w:hAnsi="宋体" w:cs="宋体"/>
          <w:kern w:val="0"/>
        </w:rPr>
      </w:pPr>
      <w:r>
        <w:rPr>
          <w:rFonts w:ascii="宋体" w:hAnsi="宋体" w:cs="宋体" w:hint="eastAsia"/>
          <w:kern w:val="0"/>
        </w:rPr>
        <w:t>截图3.3.9-1，取出指针指向的内容</w:t>
      </w:r>
    </w:p>
    <w:p w:rsidR="00B22C18" w:rsidRDefault="00836E19" w:rsidP="00F21FBF">
      <w:pPr>
        <w:jc w:val="left"/>
        <w:rPr>
          <w:rFonts w:ascii="宋体" w:hAnsi="宋体" w:cs="宋体"/>
          <w:kern w:val="0"/>
        </w:rPr>
      </w:pPr>
      <w:r>
        <w:rPr>
          <w:rFonts w:ascii="宋体" w:hAnsi="宋体" w:cs="宋体" w:hint="eastAsia"/>
          <w:kern w:val="0"/>
        </w:rPr>
        <w:t>3.3.10</w:t>
      </w:r>
      <w:r w:rsidR="00B5525B">
        <w:rPr>
          <w:rFonts w:ascii="宋体" w:hAnsi="宋体" w:cs="宋体"/>
          <w:kern w:val="0"/>
        </w:rPr>
        <w:t xml:space="preserve"> </w:t>
      </w:r>
      <w:r w:rsidR="00B5525B">
        <w:rPr>
          <w:rFonts w:ascii="宋体" w:hAnsi="宋体" w:cs="宋体" w:hint="eastAsia"/>
          <w:kern w:val="0"/>
        </w:rPr>
        <w:t>控制转移</w:t>
      </w:r>
    </w:p>
    <w:p w:rsidR="00174BB0" w:rsidRDefault="00922B72" w:rsidP="00F21FBF">
      <w:pPr>
        <w:jc w:val="left"/>
        <w:rPr>
          <w:rFonts w:ascii="宋体" w:hAnsi="宋体" w:cs="宋体"/>
          <w:kern w:val="0"/>
        </w:rPr>
      </w:pPr>
      <w:r>
        <w:rPr>
          <w:rFonts w:ascii="宋体" w:hAnsi="宋体" w:cs="宋体" w:hint="eastAsia"/>
          <w:kern w:val="0"/>
        </w:rPr>
        <w:t>控制转移部分在3.3.8部分已有所介绍</w:t>
      </w:r>
      <w:r w:rsidR="00174BB0">
        <w:rPr>
          <w:rFonts w:ascii="宋体" w:hAnsi="宋体" w:cs="宋体" w:hint="eastAsia"/>
          <w:kern w:val="0"/>
        </w:rPr>
        <w:t>。常常是配合指令C</w:t>
      </w:r>
      <w:r w:rsidR="00174BB0">
        <w:rPr>
          <w:rFonts w:ascii="宋体" w:hAnsi="宋体" w:cs="宋体"/>
          <w:kern w:val="0"/>
        </w:rPr>
        <w:t>MP</w:t>
      </w:r>
      <w:r w:rsidR="00174BB0">
        <w:rPr>
          <w:rFonts w:ascii="宋体" w:hAnsi="宋体" w:cs="宋体" w:hint="eastAsia"/>
          <w:kern w:val="0"/>
        </w:rPr>
        <w:t>和T</w:t>
      </w:r>
      <w:r w:rsidR="00174BB0">
        <w:rPr>
          <w:rFonts w:ascii="宋体" w:hAnsi="宋体" w:cs="宋体"/>
          <w:kern w:val="0"/>
        </w:rPr>
        <w:t>EST</w:t>
      </w:r>
      <w:r w:rsidR="00174BB0">
        <w:rPr>
          <w:rFonts w:ascii="宋体" w:hAnsi="宋体" w:cs="宋体" w:hint="eastAsia"/>
          <w:kern w:val="0"/>
        </w:rPr>
        <w:t>存在的。</w:t>
      </w:r>
    </w:p>
    <w:p w:rsidR="00174BB0" w:rsidRDefault="00174BB0" w:rsidP="00062554">
      <w:pPr>
        <w:jc w:val="left"/>
        <w:rPr>
          <w:rFonts w:ascii="宋体" w:hAnsi="宋体" w:cs="宋体"/>
          <w:kern w:val="0"/>
        </w:rPr>
      </w:pPr>
      <w:r>
        <w:rPr>
          <w:rFonts w:ascii="宋体" w:hAnsi="宋体" w:cs="宋体" w:hint="eastAsia"/>
          <w:kern w:val="0"/>
        </w:rPr>
        <w:t>1）</w:t>
      </w:r>
      <w:r w:rsidR="00062554">
        <w:rPr>
          <w:rFonts w:ascii="宋体" w:hAnsi="宋体" w:cs="宋体"/>
          <w:kern w:val="0"/>
        </w:rPr>
        <w:t xml:space="preserve">cmpl </w:t>
      </w:r>
      <w:r w:rsidR="00062554" w:rsidRPr="00062554">
        <w:rPr>
          <w:rFonts w:ascii="宋体" w:hAnsi="宋体" w:cs="宋体"/>
          <w:kern w:val="0"/>
        </w:rPr>
        <w:t>$3, -20(%rbp)</w:t>
      </w:r>
      <w:r w:rsidR="00062554">
        <w:rPr>
          <w:rFonts w:ascii="宋体" w:hAnsi="宋体" w:cs="宋体" w:hint="eastAsia"/>
          <w:kern w:val="0"/>
        </w:rPr>
        <w:t>配合</w:t>
      </w:r>
      <w:r w:rsidR="00062554" w:rsidRPr="00062554">
        <w:rPr>
          <w:rFonts w:ascii="宋体" w:hAnsi="宋体" w:cs="宋体"/>
          <w:kern w:val="0"/>
        </w:rPr>
        <w:t>je</w:t>
      </w:r>
      <w:r w:rsidR="00062554" w:rsidRPr="00062554">
        <w:rPr>
          <w:rFonts w:ascii="宋体" w:hAnsi="宋体" w:cs="宋体"/>
          <w:kern w:val="0"/>
        </w:rPr>
        <w:tab/>
        <w:t>.L2</w:t>
      </w:r>
      <w:r w:rsidR="00062554">
        <w:rPr>
          <w:rFonts w:ascii="宋体" w:hAnsi="宋体" w:cs="宋体" w:hint="eastAsia"/>
          <w:kern w:val="0"/>
        </w:rPr>
        <w:t>，对应源程序中C语句（如下）。</w:t>
      </w:r>
    </w:p>
    <w:p w:rsidR="00062554" w:rsidRPr="004663B4" w:rsidRDefault="00062554" w:rsidP="00062554">
      <w:pPr>
        <w:numPr>
          <w:ilvl w:val="0"/>
          <w:numId w:val="14"/>
        </w:numPr>
        <w:pBdr>
          <w:left w:val="single" w:sz="18" w:space="8" w:color="6CE26C"/>
        </w:pBdr>
        <w:shd w:val="clear" w:color="auto" w:fill="FFFFFF"/>
        <w:spacing w:line="210" w:lineRule="atLeast"/>
        <w:jc w:val="left"/>
        <w:rPr>
          <w:rFonts w:ascii="&amp;quot" w:hAnsi="&amp;quot" w:cs="宋体"/>
          <w:color w:val="5C5C5C"/>
          <w:kern w:val="0"/>
          <w:sz w:val="18"/>
          <w:szCs w:val="18"/>
        </w:rPr>
      </w:pPr>
      <w:r w:rsidRPr="004663B4">
        <w:rPr>
          <w:rFonts w:ascii="&amp;quot" w:hAnsi="&amp;quot" w:cs="宋体"/>
          <w:b/>
          <w:bCs/>
          <w:color w:val="006699"/>
          <w:kern w:val="0"/>
          <w:sz w:val="18"/>
          <w:szCs w:val="18"/>
          <w:bdr w:val="none" w:sz="0" w:space="0" w:color="auto" w:frame="1"/>
          <w:shd w:val="clear" w:color="auto" w:fill="FFFFFF"/>
        </w:rPr>
        <w:t>if</w:t>
      </w:r>
      <w:r w:rsidRPr="004663B4">
        <w:rPr>
          <w:rFonts w:ascii="&amp;quot" w:hAnsi="&amp;quot" w:cs="宋体"/>
          <w:color w:val="000000"/>
          <w:kern w:val="0"/>
          <w:sz w:val="18"/>
          <w:szCs w:val="18"/>
          <w:bdr w:val="none" w:sz="0" w:space="0" w:color="auto" w:frame="1"/>
          <w:shd w:val="clear" w:color="auto" w:fill="FFFFFF"/>
        </w:rPr>
        <w:t>(argc!=3)  </w:t>
      </w:r>
    </w:p>
    <w:p w:rsidR="00062554" w:rsidRPr="004663B4" w:rsidRDefault="00062554" w:rsidP="00062554">
      <w:pPr>
        <w:numPr>
          <w:ilvl w:val="0"/>
          <w:numId w:val="14"/>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  </w:t>
      </w:r>
    </w:p>
    <w:p w:rsidR="00062554" w:rsidRPr="004663B4" w:rsidRDefault="00062554" w:rsidP="00062554">
      <w:pPr>
        <w:numPr>
          <w:ilvl w:val="0"/>
          <w:numId w:val="14"/>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printf(</w:t>
      </w:r>
      <w:r w:rsidRPr="004663B4">
        <w:rPr>
          <w:rFonts w:ascii="&amp;quot" w:hAnsi="&amp;quot" w:cs="宋体"/>
          <w:color w:val="0000FF"/>
          <w:kern w:val="0"/>
          <w:sz w:val="18"/>
          <w:szCs w:val="18"/>
          <w:bdr w:val="none" w:sz="0" w:space="0" w:color="auto" w:frame="1"/>
          <w:shd w:val="clear" w:color="auto" w:fill="FFFFFF"/>
        </w:rPr>
        <w:t>"Usage: Hello </w:t>
      </w:r>
      <w:r w:rsidRPr="004663B4">
        <w:rPr>
          <w:rFonts w:ascii="&amp;quot" w:hAnsi="&amp;quot" w:cs="宋体"/>
          <w:color w:val="0000FF"/>
          <w:kern w:val="0"/>
          <w:sz w:val="18"/>
          <w:szCs w:val="18"/>
          <w:bdr w:val="none" w:sz="0" w:space="0" w:color="auto" w:frame="1"/>
          <w:shd w:val="clear" w:color="auto" w:fill="FFFFFF"/>
        </w:rPr>
        <w:t>学号</w:t>
      </w:r>
      <w:r w:rsidRPr="004663B4">
        <w:rPr>
          <w:rFonts w:ascii="&amp;quot" w:hAnsi="&amp;quot" w:cs="宋体"/>
          <w:color w:val="0000FF"/>
          <w:kern w:val="0"/>
          <w:sz w:val="18"/>
          <w:szCs w:val="18"/>
          <w:bdr w:val="none" w:sz="0" w:space="0" w:color="auto" w:frame="1"/>
          <w:shd w:val="clear" w:color="auto" w:fill="FFFFFF"/>
        </w:rPr>
        <w:t> </w:t>
      </w:r>
      <w:r w:rsidRPr="004663B4">
        <w:rPr>
          <w:rFonts w:ascii="&amp;quot" w:hAnsi="&amp;quot" w:cs="宋体"/>
          <w:color w:val="0000FF"/>
          <w:kern w:val="0"/>
          <w:sz w:val="18"/>
          <w:szCs w:val="18"/>
          <w:bdr w:val="none" w:sz="0" w:space="0" w:color="auto" w:frame="1"/>
          <w:shd w:val="clear" w:color="auto" w:fill="FFFFFF"/>
        </w:rPr>
        <w:t>姓名！</w:t>
      </w:r>
      <w:r w:rsidRPr="004663B4">
        <w:rPr>
          <w:rFonts w:ascii="&amp;quot" w:hAnsi="&amp;quot" w:cs="宋体"/>
          <w:color w:val="0000FF"/>
          <w:kern w:val="0"/>
          <w:sz w:val="18"/>
          <w:szCs w:val="18"/>
          <w:bdr w:val="none" w:sz="0" w:space="0" w:color="auto" w:frame="1"/>
          <w:shd w:val="clear" w:color="auto" w:fill="FFFFFF"/>
        </w:rPr>
        <w:t>\n"</w:t>
      </w:r>
      <w:r w:rsidRPr="004663B4">
        <w:rPr>
          <w:rFonts w:ascii="&amp;quot" w:hAnsi="&amp;quot" w:cs="宋体"/>
          <w:color w:val="000000"/>
          <w:kern w:val="0"/>
          <w:sz w:val="18"/>
          <w:szCs w:val="18"/>
          <w:bdr w:val="none" w:sz="0" w:space="0" w:color="auto" w:frame="1"/>
          <w:shd w:val="clear" w:color="auto" w:fill="FFFFFF"/>
        </w:rPr>
        <w:t>);  </w:t>
      </w:r>
    </w:p>
    <w:p w:rsidR="00062554" w:rsidRPr="004663B4" w:rsidRDefault="00062554" w:rsidP="00062554">
      <w:pPr>
        <w:numPr>
          <w:ilvl w:val="0"/>
          <w:numId w:val="14"/>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exit(1);  </w:t>
      </w:r>
    </w:p>
    <w:p w:rsidR="00062554" w:rsidRPr="004663B4" w:rsidRDefault="00062554" w:rsidP="00062554">
      <w:pPr>
        <w:numPr>
          <w:ilvl w:val="0"/>
          <w:numId w:val="14"/>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  </w:t>
      </w:r>
    </w:p>
    <w:p w:rsidR="00EF4C6D" w:rsidRPr="00EF4C6D" w:rsidRDefault="00CF08AD" w:rsidP="00EF4C6D">
      <w:pPr>
        <w:jc w:val="left"/>
        <w:rPr>
          <w:rFonts w:ascii="宋体" w:hAnsi="宋体" w:cs="宋体"/>
          <w:kern w:val="0"/>
        </w:rPr>
      </w:pPr>
      <w:r>
        <w:rPr>
          <w:rFonts w:ascii="宋体" w:hAnsi="宋体" w:cs="宋体" w:hint="eastAsia"/>
          <w:kern w:val="0"/>
        </w:rPr>
        <w:t>具体分析。</w:t>
      </w:r>
    </w:p>
    <w:p w:rsidR="00062554" w:rsidRDefault="00EC7047" w:rsidP="00062554">
      <w:pPr>
        <w:jc w:val="left"/>
        <w:rPr>
          <w:rFonts w:ascii="宋体" w:hAnsi="宋体" w:cs="宋体" w:hint="eastAsia"/>
          <w:kern w:val="0"/>
        </w:rPr>
      </w:pPr>
      <w:r>
        <w:rPr>
          <w:rFonts w:ascii="宋体" w:hAnsi="宋体" w:cs="宋体"/>
          <w:kern w:val="0"/>
        </w:rPr>
        <w:t xml:space="preserve">cmpl </w:t>
      </w:r>
      <w:r w:rsidRPr="0052510D">
        <w:rPr>
          <w:rFonts w:ascii="宋体" w:hAnsi="宋体" w:cs="宋体"/>
          <w:kern w:val="0"/>
        </w:rPr>
        <w:t>$3, -20(%rbp)</w:t>
      </w:r>
      <w:r>
        <w:rPr>
          <w:rFonts w:ascii="宋体" w:hAnsi="宋体" w:cs="宋体" w:hint="eastAsia"/>
          <w:kern w:val="0"/>
        </w:rPr>
        <w:t>语句计算20(</w:t>
      </w:r>
      <w:r>
        <w:rPr>
          <w:rFonts w:ascii="宋体" w:hAnsi="宋体" w:cs="宋体"/>
          <w:kern w:val="0"/>
        </w:rPr>
        <w:t>%rbp)-3</w:t>
      </w:r>
      <w:r>
        <w:rPr>
          <w:rFonts w:ascii="宋体" w:hAnsi="宋体" w:cs="宋体" w:hint="eastAsia"/>
          <w:kern w:val="0"/>
        </w:rPr>
        <w:t>，并设置条件码</w:t>
      </w:r>
      <w:r w:rsidR="00845B0B">
        <w:rPr>
          <w:rFonts w:ascii="宋体" w:hAnsi="宋体" w:cs="宋体" w:hint="eastAsia"/>
          <w:kern w:val="0"/>
        </w:rPr>
        <w:t>。</w:t>
      </w:r>
      <w:r>
        <w:rPr>
          <w:rFonts w:ascii="宋体" w:hAnsi="宋体" w:cs="宋体" w:hint="eastAsia"/>
          <w:kern w:val="0"/>
        </w:rPr>
        <w:t>随之je利用这些条件码</w:t>
      </w:r>
      <w:r w:rsidR="00845B0B">
        <w:rPr>
          <w:rFonts w:ascii="宋体" w:hAnsi="宋体" w:cs="宋体" w:hint="eastAsia"/>
          <w:kern w:val="0"/>
        </w:rPr>
        <w:t>，发现等于0的话，则跳转到.</w:t>
      </w:r>
      <w:r w:rsidR="00845B0B">
        <w:rPr>
          <w:rFonts w:ascii="宋体" w:hAnsi="宋体" w:cs="宋体"/>
          <w:kern w:val="0"/>
        </w:rPr>
        <w:t>L2</w:t>
      </w:r>
      <w:r w:rsidR="00845B0B">
        <w:rPr>
          <w:rFonts w:ascii="宋体" w:hAnsi="宋体" w:cs="宋体" w:hint="eastAsia"/>
          <w:kern w:val="0"/>
        </w:rPr>
        <w:t>段（如截图标注）</w:t>
      </w:r>
      <w:r w:rsidR="00DF3054">
        <w:rPr>
          <w:rFonts w:ascii="宋体" w:hAnsi="宋体" w:cs="宋体" w:hint="eastAsia"/>
          <w:kern w:val="0"/>
        </w:rPr>
        <w:t>；若不等于0，则继续向下执行，调用p</w:t>
      </w:r>
      <w:r w:rsidR="00DF3054">
        <w:rPr>
          <w:rFonts w:ascii="宋体" w:hAnsi="宋体" w:cs="宋体"/>
          <w:kern w:val="0"/>
        </w:rPr>
        <w:t>uts</w:t>
      </w:r>
      <w:r w:rsidR="00DF3054">
        <w:rPr>
          <w:rFonts w:ascii="宋体" w:hAnsi="宋体" w:cs="宋体" w:hint="eastAsia"/>
          <w:kern w:val="0"/>
        </w:rPr>
        <w:t>函数输出命令行要求，并调用exit函数退出。</w:t>
      </w:r>
    </w:p>
    <w:p w:rsidR="00EF4C6D" w:rsidRDefault="00A07C5E" w:rsidP="00EC7047">
      <w:pPr>
        <w:jc w:val="center"/>
        <w:rPr>
          <w:rFonts w:ascii="宋体" w:hAnsi="宋体" w:cs="宋体"/>
          <w:kern w:val="0"/>
        </w:rPr>
      </w:pPr>
      <w:r w:rsidRPr="00EF4C6D">
        <w:rPr>
          <w:rFonts w:ascii="宋体" w:hAnsi="宋体" w:cs="宋体"/>
          <w:noProof/>
          <w:kern w:val="0"/>
        </w:rPr>
        <w:drawing>
          <wp:inline distT="0" distB="0" distL="0" distR="0">
            <wp:extent cx="2974340" cy="1586865"/>
            <wp:effectExtent l="0" t="0" r="0" b="0"/>
            <wp:docPr id="28" name="图片 28" descr="{WL4Z7XMJ9%V47~V)P61R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L4Z7XMJ9%V47~V)P61RV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340" cy="1586865"/>
                    </a:xfrm>
                    <a:prstGeom prst="rect">
                      <a:avLst/>
                    </a:prstGeom>
                    <a:noFill/>
                    <a:ln>
                      <a:noFill/>
                    </a:ln>
                  </pic:spPr>
                </pic:pic>
              </a:graphicData>
            </a:graphic>
          </wp:inline>
        </w:drawing>
      </w:r>
    </w:p>
    <w:p w:rsidR="00EF4C6D" w:rsidRDefault="00EF4C6D" w:rsidP="00EC7047">
      <w:pPr>
        <w:jc w:val="center"/>
        <w:rPr>
          <w:rFonts w:ascii="宋体" w:hAnsi="宋体" w:cs="宋体"/>
          <w:kern w:val="0"/>
        </w:rPr>
      </w:pPr>
      <w:r>
        <w:rPr>
          <w:rFonts w:ascii="宋体" w:hAnsi="宋体" w:cs="宋体" w:hint="eastAsia"/>
          <w:kern w:val="0"/>
        </w:rPr>
        <w:t>截图3.3.10-1，比较字符串数和3的大小</w:t>
      </w:r>
    </w:p>
    <w:p w:rsidR="00D3653E" w:rsidRDefault="00D3653E" w:rsidP="00D3653E">
      <w:pPr>
        <w:jc w:val="left"/>
        <w:rPr>
          <w:rFonts w:ascii="宋体" w:hAnsi="宋体" w:cs="宋体"/>
          <w:kern w:val="0"/>
        </w:rPr>
      </w:pPr>
      <w:r>
        <w:rPr>
          <w:rFonts w:ascii="宋体" w:hAnsi="宋体" w:cs="宋体" w:hint="eastAsia"/>
          <w:kern w:val="0"/>
        </w:rPr>
        <w:t>2）接着是</w:t>
      </w:r>
      <w:r>
        <w:rPr>
          <w:rFonts w:ascii="宋体" w:hAnsi="宋体" w:cs="宋体"/>
          <w:kern w:val="0"/>
        </w:rPr>
        <w:t>cmpl</w:t>
      </w:r>
      <w:r>
        <w:rPr>
          <w:rFonts w:ascii="宋体" w:hAnsi="宋体" w:cs="宋体"/>
          <w:kern w:val="0"/>
        </w:rPr>
        <w:tab/>
        <w:t>$9, -4(%rbp)</w:t>
      </w:r>
      <w:r>
        <w:rPr>
          <w:rFonts w:ascii="宋体" w:hAnsi="宋体" w:cs="宋体" w:hint="eastAsia"/>
          <w:kern w:val="0"/>
        </w:rPr>
        <w:t>，随之执行</w:t>
      </w:r>
      <w:r w:rsidRPr="00807A6C">
        <w:rPr>
          <w:rFonts w:ascii="宋体" w:hAnsi="宋体" w:cs="宋体"/>
          <w:kern w:val="0"/>
        </w:rPr>
        <w:t>jle</w:t>
      </w:r>
      <w:r w:rsidRPr="00807A6C">
        <w:rPr>
          <w:rFonts w:ascii="宋体" w:hAnsi="宋体" w:cs="宋体"/>
          <w:kern w:val="0"/>
        </w:rPr>
        <w:tab/>
        <w:t>.L4</w:t>
      </w:r>
      <w:r>
        <w:rPr>
          <w:rFonts w:ascii="宋体" w:hAnsi="宋体" w:cs="宋体" w:hint="eastAsia"/>
          <w:kern w:val="0"/>
        </w:rPr>
        <w:t>。这两句汇编语句对应我们源程序代码语句如下</w:t>
      </w:r>
    </w:p>
    <w:p w:rsidR="00D3653E" w:rsidRPr="00807A6C" w:rsidRDefault="00D3653E" w:rsidP="00D3653E">
      <w:pPr>
        <w:numPr>
          <w:ilvl w:val="0"/>
          <w:numId w:val="15"/>
        </w:numPr>
        <w:pBdr>
          <w:left w:val="single" w:sz="18" w:space="8" w:color="6CE26C"/>
        </w:pBdr>
        <w:shd w:val="clear" w:color="auto" w:fill="FFFFFF"/>
        <w:spacing w:line="210" w:lineRule="atLeast"/>
        <w:jc w:val="left"/>
        <w:rPr>
          <w:rFonts w:ascii="&amp;quot" w:hAnsi="&amp;quot" w:cs="宋体"/>
          <w:color w:val="5C5C5C"/>
          <w:kern w:val="0"/>
          <w:sz w:val="18"/>
          <w:szCs w:val="18"/>
        </w:rPr>
      </w:pPr>
      <w:r w:rsidRPr="00807A6C">
        <w:rPr>
          <w:rFonts w:ascii="&amp;quot" w:hAnsi="&amp;quot" w:cs="宋体"/>
          <w:b/>
          <w:bCs/>
          <w:color w:val="006699"/>
          <w:kern w:val="0"/>
          <w:sz w:val="18"/>
          <w:szCs w:val="18"/>
          <w:bdr w:val="none" w:sz="0" w:space="0" w:color="auto" w:frame="1"/>
          <w:shd w:val="clear" w:color="auto" w:fill="FFFFFF"/>
        </w:rPr>
        <w:t>for</w:t>
      </w:r>
      <w:r w:rsidRPr="00807A6C">
        <w:rPr>
          <w:rFonts w:ascii="&amp;quot" w:hAnsi="&amp;quot" w:cs="宋体"/>
          <w:color w:val="000000"/>
          <w:kern w:val="0"/>
          <w:sz w:val="18"/>
          <w:szCs w:val="18"/>
          <w:bdr w:val="none" w:sz="0" w:space="0" w:color="auto" w:frame="1"/>
          <w:shd w:val="clear" w:color="auto" w:fill="FFFFFF"/>
        </w:rPr>
        <w:t>(i=0;i&lt;10;i++)  </w:t>
      </w:r>
    </w:p>
    <w:p w:rsidR="00D3653E" w:rsidRPr="00807A6C" w:rsidRDefault="00D3653E" w:rsidP="00D3653E">
      <w:pPr>
        <w:numPr>
          <w:ilvl w:val="0"/>
          <w:numId w:val="15"/>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  </w:t>
      </w:r>
    </w:p>
    <w:p w:rsidR="00D3653E" w:rsidRPr="00807A6C" w:rsidRDefault="00D3653E" w:rsidP="00D3653E">
      <w:pPr>
        <w:numPr>
          <w:ilvl w:val="0"/>
          <w:numId w:val="15"/>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printf(</w:t>
      </w:r>
      <w:r w:rsidRPr="00807A6C">
        <w:rPr>
          <w:rFonts w:ascii="&amp;quot" w:hAnsi="&amp;quot" w:cs="宋体"/>
          <w:color w:val="0000FF"/>
          <w:kern w:val="0"/>
          <w:sz w:val="18"/>
          <w:szCs w:val="18"/>
          <w:bdr w:val="none" w:sz="0" w:space="0" w:color="auto" w:frame="1"/>
          <w:shd w:val="clear" w:color="auto" w:fill="FFFFFF"/>
        </w:rPr>
        <w:t>"Hello %s %s\n"</w:t>
      </w:r>
      <w:r w:rsidRPr="00807A6C">
        <w:rPr>
          <w:rFonts w:ascii="&amp;quot" w:hAnsi="&amp;quot" w:cs="宋体"/>
          <w:color w:val="000000"/>
          <w:kern w:val="0"/>
          <w:sz w:val="18"/>
          <w:szCs w:val="18"/>
          <w:bdr w:val="none" w:sz="0" w:space="0" w:color="auto" w:frame="1"/>
          <w:shd w:val="clear" w:color="auto" w:fill="FFFFFF"/>
        </w:rPr>
        <w:t>,argv[1],argv[2]);  </w:t>
      </w:r>
    </w:p>
    <w:p w:rsidR="00D3653E" w:rsidRPr="00807A6C" w:rsidRDefault="00D3653E" w:rsidP="00D3653E">
      <w:pPr>
        <w:numPr>
          <w:ilvl w:val="0"/>
          <w:numId w:val="15"/>
        </w:numPr>
        <w:pBdr>
          <w:left w:val="single" w:sz="18" w:space="8" w:color="6CE26C"/>
        </w:pBdr>
        <w:shd w:val="clear" w:color="auto" w:fill="F8F8F8"/>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sleep(sleepsecs);  </w:t>
      </w:r>
    </w:p>
    <w:p w:rsidR="00D3653E" w:rsidRPr="00807A6C" w:rsidRDefault="00D3653E" w:rsidP="00D3653E">
      <w:pPr>
        <w:numPr>
          <w:ilvl w:val="0"/>
          <w:numId w:val="15"/>
        </w:numPr>
        <w:pBdr>
          <w:left w:val="single" w:sz="18" w:space="8" w:color="6CE26C"/>
        </w:pBdr>
        <w:shd w:val="clear" w:color="auto" w:fill="FFFFFF"/>
        <w:spacing w:line="210" w:lineRule="atLeast"/>
        <w:ind w:left="675"/>
        <w:jc w:val="left"/>
        <w:rPr>
          <w:rFonts w:ascii="&amp;quot" w:hAnsi="&amp;quot" w:cs="宋体"/>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  </w:t>
      </w:r>
    </w:p>
    <w:p w:rsidR="00EC7047" w:rsidRDefault="005C415A" w:rsidP="00062554">
      <w:pPr>
        <w:jc w:val="left"/>
        <w:rPr>
          <w:rFonts w:ascii="宋体" w:hAnsi="宋体" w:cs="宋体"/>
          <w:kern w:val="0"/>
        </w:rPr>
      </w:pPr>
      <w:r>
        <w:rPr>
          <w:rFonts w:ascii="宋体" w:hAnsi="宋体" w:cs="宋体" w:hint="eastAsia"/>
          <w:kern w:val="0"/>
        </w:rPr>
        <w:t>具体分析。</w:t>
      </w:r>
    </w:p>
    <w:p w:rsidR="005C415A" w:rsidRDefault="00F00C19" w:rsidP="00062554">
      <w:pPr>
        <w:jc w:val="left"/>
        <w:rPr>
          <w:rFonts w:ascii="宋体" w:hAnsi="宋体" w:cs="宋体"/>
          <w:kern w:val="0"/>
        </w:rPr>
      </w:pPr>
      <w:r>
        <w:rPr>
          <w:rFonts w:ascii="宋体" w:hAnsi="宋体" w:cs="宋体"/>
          <w:kern w:val="0"/>
        </w:rPr>
        <w:lastRenderedPageBreak/>
        <w:t>cmpl</w:t>
      </w:r>
      <w:r>
        <w:rPr>
          <w:rFonts w:ascii="宋体" w:hAnsi="宋体" w:cs="宋体"/>
          <w:kern w:val="0"/>
        </w:rPr>
        <w:tab/>
        <w:t>$9, -4(%rbp)</w:t>
      </w:r>
      <w:r>
        <w:rPr>
          <w:rFonts w:ascii="宋体" w:hAnsi="宋体" w:cs="宋体" w:hint="eastAsia"/>
          <w:kern w:val="0"/>
        </w:rPr>
        <w:t>计算-4</w:t>
      </w:r>
      <w:r>
        <w:rPr>
          <w:rFonts w:ascii="宋体" w:hAnsi="宋体" w:cs="宋体"/>
          <w:kern w:val="0"/>
        </w:rPr>
        <w:t>(%rbp)-9</w:t>
      </w:r>
      <w:r>
        <w:rPr>
          <w:rFonts w:ascii="宋体" w:hAnsi="宋体" w:cs="宋体" w:hint="eastAsia"/>
          <w:kern w:val="0"/>
        </w:rPr>
        <w:t>，并设置条件码</w:t>
      </w:r>
      <w:r w:rsidR="00561338">
        <w:rPr>
          <w:rFonts w:ascii="宋体" w:hAnsi="宋体" w:cs="宋体" w:hint="eastAsia"/>
          <w:kern w:val="0"/>
        </w:rPr>
        <w:t>。</w:t>
      </w:r>
      <w:r>
        <w:rPr>
          <w:rFonts w:ascii="宋体" w:hAnsi="宋体" w:cs="宋体" w:hint="eastAsia"/>
          <w:kern w:val="0"/>
        </w:rPr>
        <w:t>随之jle语句利用这些条件码</w:t>
      </w:r>
      <w:r w:rsidR="00561338">
        <w:rPr>
          <w:rFonts w:ascii="宋体" w:hAnsi="宋体" w:cs="宋体" w:hint="eastAsia"/>
          <w:kern w:val="0"/>
        </w:rPr>
        <w:t>，若小于等于0，则跳转到.</w:t>
      </w:r>
      <w:r w:rsidR="00561338">
        <w:rPr>
          <w:rFonts w:ascii="宋体" w:hAnsi="宋体" w:cs="宋体"/>
          <w:kern w:val="0"/>
        </w:rPr>
        <w:t>L4</w:t>
      </w:r>
      <w:r w:rsidR="00561338">
        <w:rPr>
          <w:rFonts w:ascii="宋体" w:hAnsi="宋体" w:cs="宋体" w:hint="eastAsia"/>
          <w:kern w:val="0"/>
        </w:rPr>
        <w:t>段（如截图标注）</w:t>
      </w:r>
      <w:r w:rsidR="0063166B">
        <w:rPr>
          <w:rFonts w:ascii="宋体" w:hAnsi="宋体" w:cs="宋体" w:hint="eastAsia"/>
          <w:kern w:val="0"/>
        </w:rPr>
        <w:t>；而若大于0，则继续向下执行，</w:t>
      </w:r>
      <w:r w:rsidR="004014C1">
        <w:rPr>
          <w:rFonts w:ascii="宋体" w:hAnsi="宋体" w:cs="宋体" w:hint="eastAsia"/>
          <w:kern w:val="0"/>
        </w:rPr>
        <w:t>结束程序。</w:t>
      </w:r>
      <w:r w:rsidR="00564B80">
        <w:rPr>
          <w:rFonts w:ascii="宋体" w:hAnsi="宋体" w:cs="宋体" w:hint="eastAsia"/>
          <w:kern w:val="0"/>
        </w:rPr>
        <w:t>即循环执行10次.</w:t>
      </w:r>
      <w:r w:rsidR="00564B80">
        <w:rPr>
          <w:rFonts w:ascii="宋体" w:hAnsi="宋体" w:cs="宋体"/>
          <w:kern w:val="0"/>
        </w:rPr>
        <w:t>L4</w:t>
      </w:r>
      <w:r w:rsidR="00564B80">
        <w:rPr>
          <w:rFonts w:ascii="宋体" w:hAnsi="宋体" w:cs="宋体" w:hint="eastAsia"/>
          <w:kern w:val="0"/>
        </w:rPr>
        <w:t>段，然后退出，表现在终端上，就是10次输出字符串</w:t>
      </w:r>
      <w:r w:rsidR="0085443F">
        <w:rPr>
          <w:rFonts w:ascii="宋体" w:hAnsi="宋体" w:cs="宋体" w:hint="eastAsia"/>
          <w:kern w:val="0"/>
        </w:rPr>
        <w:t>。</w:t>
      </w:r>
    </w:p>
    <w:p w:rsidR="008228D3" w:rsidRDefault="00A07C5E" w:rsidP="002959EB">
      <w:pPr>
        <w:jc w:val="center"/>
        <w:rPr>
          <w:rFonts w:ascii="宋体" w:hAnsi="宋体" w:cs="宋体" w:hint="eastAsia"/>
          <w:kern w:val="0"/>
        </w:rPr>
      </w:pPr>
      <w:r w:rsidRPr="002959EB">
        <w:rPr>
          <w:rFonts w:ascii="宋体" w:hAnsi="宋体" w:cs="宋体"/>
          <w:noProof/>
          <w:kern w:val="0"/>
        </w:rPr>
        <w:drawing>
          <wp:inline distT="0" distB="0" distL="0" distR="0">
            <wp:extent cx="2795905" cy="3279140"/>
            <wp:effectExtent l="0" t="0" r="0" b="0"/>
            <wp:docPr id="29" name="图片 29" descr="9C9~(D3C}P%94F(L4D[FZ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C9~(D3C}P%94F(L4D[FZ0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5905" cy="3279140"/>
                    </a:xfrm>
                    <a:prstGeom prst="rect">
                      <a:avLst/>
                    </a:prstGeom>
                    <a:noFill/>
                    <a:ln>
                      <a:noFill/>
                    </a:ln>
                  </pic:spPr>
                </pic:pic>
              </a:graphicData>
            </a:graphic>
          </wp:inline>
        </w:drawing>
      </w:r>
    </w:p>
    <w:p w:rsidR="008228D3" w:rsidRDefault="008228D3" w:rsidP="00FB7291">
      <w:pPr>
        <w:jc w:val="center"/>
        <w:rPr>
          <w:rFonts w:ascii="宋体" w:hAnsi="宋体" w:cs="宋体"/>
          <w:kern w:val="0"/>
        </w:rPr>
      </w:pPr>
      <w:r>
        <w:rPr>
          <w:rFonts w:ascii="宋体" w:hAnsi="宋体" w:cs="宋体" w:hint="eastAsia"/>
          <w:kern w:val="0"/>
        </w:rPr>
        <w:t>截图3.3.10-2</w:t>
      </w:r>
      <w:r w:rsidR="000C762C">
        <w:rPr>
          <w:rFonts w:ascii="宋体" w:hAnsi="宋体" w:cs="宋体" w:hint="eastAsia"/>
          <w:kern w:val="0"/>
        </w:rPr>
        <w:t>，比较循环变量i与10的大小</w:t>
      </w:r>
    </w:p>
    <w:p w:rsidR="00722EC7" w:rsidRDefault="00722EC7" w:rsidP="00062554">
      <w:pPr>
        <w:jc w:val="left"/>
        <w:rPr>
          <w:rFonts w:ascii="宋体" w:hAnsi="宋体" w:cs="宋体"/>
          <w:kern w:val="0"/>
        </w:rPr>
      </w:pPr>
      <w:r>
        <w:rPr>
          <w:rFonts w:ascii="宋体" w:hAnsi="宋体" w:cs="宋体" w:hint="eastAsia"/>
          <w:kern w:val="0"/>
        </w:rPr>
        <w:t>3.3.11 函数操作</w:t>
      </w:r>
    </w:p>
    <w:p w:rsidR="005967C4" w:rsidRDefault="00C86EF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A11EA">
        <w:rPr>
          <w:rFonts w:ascii="宋体" w:hAnsi="宋体" w:cs="宋体" w:hint="eastAsia"/>
          <w:kern w:val="0"/>
        </w:rPr>
        <w:t>总的来说，函数时过程的一种形式。而过程</w:t>
      </w:r>
      <w:r w:rsidR="00FA11EA" w:rsidRPr="00FA11EA">
        <w:rPr>
          <w:rFonts w:ascii="宋体" w:hAnsi="宋体" w:cs="宋体" w:hint="eastAsia"/>
          <w:kern w:val="0"/>
        </w:rPr>
        <w:t>是软件中一种很重要的抽象。它提供了一种封装代码的方式</w:t>
      </w:r>
      <w:r w:rsidR="00FA11EA">
        <w:rPr>
          <w:rFonts w:ascii="宋体" w:hAnsi="宋体" w:cs="宋体" w:hint="eastAsia"/>
          <w:kern w:val="0"/>
        </w:rPr>
        <w:t>，</w:t>
      </w:r>
      <w:r w:rsidR="00FA11EA" w:rsidRPr="00FA11EA">
        <w:rPr>
          <w:rFonts w:ascii="宋体" w:hAnsi="宋体" w:cs="宋体" w:hint="eastAsia"/>
          <w:kern w:val="0"/>
        </w:rPr>
        <w:t>用一组指定的参数和一个可选的返回值实现了某种功能。然后,可以在程序中不同的地方调用这个函数</w:t>
      </w:r>
      <w:r w:rsidR="00FA11EA">
        <w:rPr>
          <w:rFonts w:ascii="宋体" w:hAnsi="宋体" w:cs="宋体" w:hint="eastAsia"/>
          <w:kern w:val="0"/>
        </w:rPr>
        <w:t>。</w:t>
      </w:r>
    </w:p>
    <w:p w:rsidR="00FA11EA" w:rsidRDefault="00C86EF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271AF" w:rsidRPr="00F271AF">
        <w:rPr>
          <w:rFonts w:ascii="宋体" w:hAnsi="宋体" w:cs="宋体" w:hint="eastAsia"/>
          <w:kern w:val="0"/>
        </w:rPr>
        <w:t>当调用一个过程时,除了要把控制传递给它并在过程返回时再传递回来之外,过程调用还可能包括把数据作为参数传递,而从过程返回还有可能包括返回一个值</w:t>
      </w:r>
      <w:r w:rsidR="00FE6EE1">
        <w:rPr>
          <w:rFonts w:ascii="宋体" w:hAnsi="宋体" w:cs="宋体" w:hint="eastAsia"/>
          <w:kern w:val="0"/>
        </w:rPr>
        <w:t>。</w:t>
      </w:r>
    </w:p>
    <w:p w:rsidR="00CA4724" w:rsidRDefault="00C86EF2" w:rsidP="00062554">
      <w:pPr>
        <w:jc w:val="left"/>
        <w:rPr>
          <w:rFonts w:ascii="宋体" w:hAnsi="宋体" w:cs="宋体" w:hint="eastAsia"/>
          <w:kern w:val="0"/>
        </w:rPr>
      </w:pPr>
      <w:r>
        <w:rPr>
          <w:rFonts w:ascii="宋体" w:hAnsi="宋体" w:cs="宋体" w:hint="eastAsia"/>
          <w:kern w:val="0"/>
        </w:rPr>
        <w:t xml:space="preserve"> </w:t>
      </w:r>
      <w:r>
        <w:rPr>
          <w:rFonts w:ascii="宋体" w:hAnsi="宋体" w:cs="宋体"/>
          <w:kern w:val="0"/>
        </w:rPr>
        <w:t xml:space="preserve">   </w:t>
      </w:r>
      <w:r w:rsidR="00CA4724">
        <w:rPr>
          <w:rFonts w:ascii="宋体" w:hAnsi="宋体" w:cs="宋体" w:hint="eastAsia"/>
          <w:kern w:val="0"/>
        </w:rPr>
        <w:t>源代码中的函数有main函数，printf函数（</w:t>
      </w:r>
      <w:r w:rsidR="00D01FFC">
        <w:rPr>
          <w:rFonts w:ascii="宋体" w:hAnsi="宋体" w:cs="宋体" w:hint="eastAsia"/>
          <w:kern w:val="0"/>
        </w:rPr>
        <w:t>第一处</w:t>
      </w:r>
      <w:r w:rsidR="00CA4724">
        <w:rPr>
          <w:rFonts w:ascii="宋体" w:hAnsi="宋体" w:cs="宋体" w:hint="eastAsia"/>
          <w:kern w:val="0"/>
        </w:rPr>
        <w:t>被优化为p</w:t>
      </w:r>
      <w:r w:rsidR="00CA4724">
        <w:rPr>
          <w:rFonts w:ascii="宋体" w:hAnsi="宋体" w:cs="宋体"/>
          <w:kern w:val="0"/>
        </w:rPr>
        <w:t>uts</w:t>
      </w:r>
      <w:r w:rsidR="00CA4724">
        <w:rPr>
          <w:rFonts w:ascii="宋体" w:hAnsi="宋体" w:cs="宋体" w:hint="eastAsia"/>
          <w:kern w:val="0"/>
        </w:rPr>
        <w:t>函数）</w:t>
      </w:r>
      <w:r w:rsidR="005D577E">
        <w:rPr>
          <w:rFonts w:ascii="宋体" w:hAnsi="宋体" w:cs="宋体" w:hint="eastAsia"/>
          <w:kern w:val="0"/>
        </w:rPr>
        <w:t>，sleep函数，getchar函数</w:t>
      </w:r>
      <w:r w:rsidR="00286091">
        <w:rPr>
          <w:rFonts w:ascii="宋体" w:hAnsi="宋体" w:cs="宋体" w:hint="eastAsia"/>
          <w:kern w:val="0"/>
        </w:rPr>
        <w:t>和exit函数</w:t>
      </w:r>
      <w:r w:rsidR="005D577E">
        <w:rPr>
          <w:rFonts w:ascii="宋体" w:hAnsi="宋体" w:cs="宋体" w:hint="eastAsia"/>
          <w:kern w:val="0"/>
        </w:rPr>
        <w:t>。</w:t>
      </w:r>
    </w:p>
    <w:p w:rsidR="00C86EF2" w:rsidRDefault="00BA303A" w:rsidP="002E38AF">
      <w:pPr>
        <w:jc w:val="left"/>
        <w:rPr>
          <w:rFonts w:ascii="宋体" w:hAnsi="宋体" w:cs="宋体"/>
          <w:kern w:val="0"/>
        </w:rPr>
      </w:pPr>
      <w:r>
        <w:rPr>
          <w:rFonts w:ascii="宋体" w:hAnsi="宋体" w:cs="宋体" w:hint="eastAsia"/>
          <w:kern w:val="0"/>
        </w:rPr>
        <w:t>1）参数传递（地址/值）</w:t>
      </w:r>
      <w:r w:rsidR="000E4865">
        <w:rPr>
          <w:rFonts w:ascii="宋体" w:hAnsi="宋体" w:cs="宋体" w:hint="eastAsia"/>
          <w:kern w:val="0"/>
        </w:rPr>
        <w:t>。</w:t>
      </w:r>
    </w:p>
    <w:p w:rsidR="00C86EF2" w:rsidRDefault="00C86EF2"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0E4865">
        <w:rPr>
          <w:rFonts w:ascii="宋体" w:hAnsi="宋体" w:cs="宋体" w:hint="eastAsia"/>
          <w:kern w:val="0"/>
        </w:rPr>
        <w:t>即过程中的传递数据</w:t>
      </w:r>
      <w:r w:rsidR="002E38AF">
        <w:rPr>
          <w:rFonts w:ascii="宋体" w:hAnsi="宋体" w:cs="宋体" w:hint="eastAsia"/>
          <w:kern w:val="0"/>
        </w:rPr>
        <w:t>，P</w:t>
      </w:r>
      <w:r w:rsidR="002E38AF" w:rsidRPr="002E38AF">
        <w:rPr>
          <w:rFonts w:ascii="宋体" w:hAnsi="宋体" w:cs="宋体" w:hint="eastAsia"/>
          <w:kern w:val="0"/>
        </w:rPr>
        <w:t>必须能够向Q提供一个或多个参数</w:t>
      </w:r>
      <w:r w:rsidR="002E38AF">
        <w:rPr>
          <w:rFonts w:ascii="宋体" w:hAnsi="宋体" w:cs="宋体" w:hint="eastAsia"/>
          <w:kern w:val="0"/>
        </w:rPr>
        <w:t>。</w:t>
      </w:r>
    </w:p>
    <w:p w:rsidR="00F0554E" w:rsidRDefault="00C86EF2" w:rsidP="002E38AF">
      <w:pPr>
        <w:jc w:val="left"/>
        <w:rPr>
          <w:rFonts w:ascii="宋体" w:hAnsi="宋体" w:cs="宋体"/>
          <w:kern w:val="0"/>
        </w:rPr>
      </w:pPr>
      <w:r>
        <w:rPr>
          <w:rFonts w:ascii="宋体" w:hAnsi="宋体" w:cs="宋体"/>
          <w:kern w:val="0"/>
        </w:rPr>
        <w:t xml:space="preserve">   </w:t>
      </w:r>
      <w:r>
        <w:rPr>
          <w:rFonts w:ascii="宋体" w:hAnsi="宋体" w:cs="宋体" w:hint="eastAsia"/>
          <w:kern w:val="0"/>
        </w:rPr>
        <w:t>对于main函数。</w:t>
      </w:r>
      <w:r w:rsidR="009968A2">
        <w:rPr>
          <w:rFonts w:ascii="宋体" w:hAnsi="宋体" w:cs="宋体" w:hint="eastAsia"/>
          <w:kern w:val="0"/>
        </w:rPr>
        <w:t>函数形参有2个，在汇编代码中分别是用</w:t>
      </w:r>
      <w:r w:rsidR="008B67CB">
        <w:rPr>
          <w:rFonts w:ascii="宋体" w:hAnsi="宋体" w:cs="宋体" w:hint="eastAsia"/>
          <w:kern w:val="0"/>
        </w:rPr>
        <w:t>这两条语句达到传送参数的功能的</w:t>
      </w:r>
      <w:r w:rsidR="00420721">
        <w:rPr>
          <w:rFonts w:ascii="宋体" w:hAnsi="宋体" w:cs="宋体" w:hint="eastAsia"/>
          <w:kern w:val="0"/>
        </w:rPr>
        <w:t>（如截图）</w:t>
      </w:r>
      <w:r w:rsidR="008B67CB">
        <w:rPr>
          <w:rFonts w:ascii="宋体" w:hAnsi="宋体" w:cs="宋体" w:hint="eastAsia"/>
          <w:kern w:val="0"/>
        </w:rPr>
        <w:t>。</w:t>
      </w:r>
      <w:r w:rsidR="00420721">
        <w:rPr>
          <w:rFonts w:ascii="宋体" w:hAnsi="宋体" w:cs="宋体" w:hint="eastAsia"/>
          <w:kern w:val="0"/>
        </w:rPr>
        <w:t>即函数原来将我们要传入的参数储存在%edi和%rsi中，然后在栈上保存。</w:t>
      </w:r>
      <w:r w:rsidR="007B3321">
        <w:rPr>
          <w:rFonts w:ascii="宋体" w:hAnsi="宋体" w:cs="宋体" w:hint="eastAsia"/>
          <w:kern w:val="0"/>
        </w:rPr>
        <w:t>更具体一步，传入的两个参数</w:t>
      </w:r>
      <w:r w:rsidR="00FE6CF6">
        <w:rPr>
          <w:rFonts w:ascii="宋体" w:hAnsi="宋体" w:cs="宋体" w:hint="eastAsia"/>
          <w:kern w:val="0"/>
        </w:rPr>
        <w:t>分别是值和地址。</w:t>
      </w:r>
    </w:p>
    <w:p w:rsidR="00420721" w:rsidRPr="00420721" w:rsidRDefault="00A07C5E" w:rsidP="00420721">
      <w:pPr>
        <w:jc w:val="center"/>
        <w:rPr>
          <w:rFonts w:ascii="宋体" w:hAnsi="宋体" w:cs="宋体" w:hint="eastAsia"/>
          <w:kern w:val="0"/>
        </w:rPr>
      </w:pPr>
      <w:r w:rsidRPr="00420721">
        <w:rPr>
          <w:rFonts w:ascii="宋体" w:hAnsi="宋体" w:cs="宋体"/>
          <w:noProof/>
          <w:kern w:val="0"/>
        </w:rPr>
        <w:lastRenderedPageBreak/>
        <w:drawing>
          <wp:inline distT="0" distB="0" distL="0" distR="0">
            <wp:extent cx="3500120" cy="1891665"/>
            <wp:effectExtent l="0" t="0" r="0" b="0"/>
            <wp:docPr id="30" name="图片 30" descr="GTZ9E_3K(A0DSH2VT2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TZ9E_3K(A0DSH2VT2U`U}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0120" cy="1891665"/>
                    </a:xfrm>
                    <a:prstGeom prst="rect">
                      <a:avLst/>
                    </a:prstGeom>
                    <a:noFill/>
                    <a:ln>
                      <a:noFill/>
                    </a:ln>
                  </pic:spPr>
                </pic:pic>
              </a:graphicData>
            </a:graphic>
          </wp:inline>
        </w:drawing>
      </w:r>
    </w:p>
    <w:p w:rsidR="00420721" w:rsidRDefault="00420721" w:rsidP="00420721">
      <w:pPr>
        <w:jc w:val="center"/>
        <w:rPr>
          <w:rFonts w:ascii="宋体" w:hAnsi="宋体" w:cs="宋体" w:hint="eastAsia"/>
          <w:kern w:val="0"/>
        </w:rPr>
      </w:pPr>
      <w:r>
        <w:rPr>
          <w:rFonts w:ascii="宋体" w:hAnsi="宋体" w:cs="宋体" w:hint="eastAsia"/>
          <w:kern w:val="0"/>
        </w:rPr>
        <w:t>截图，main函数传递形式参数</w:t>
      </w:r>
    </w:p>
    <w:p w:rsidR="00420721" w:rsidRDefault="00420721" w:rsidP="002E38AF">
      <w:pPr>
        <w:jc w:val="left"/>
        <w:rPr>
          <w:rFonts w:ascii="宋体" w:hAnsi="宋体" w:cs="宋体" w:hint="eastAsia"/>
          <w:kern w:val="0"/>
        </w:rPr>
      </w:pPr>
    </w:p>
    <w:p w:rsidR="00722EC7" w:rsidRPr="007231D6" w:rsidRDefault="00F0554E" w:rsidP="007231D6">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对于printf函数。</w:t>
      </w:r>
      <w:r w:rsidR="001D711E">
        <w:rPr>
          <w:rFonts w:ascii="宋体" w:hAnsi="宋体" w:cs="宋体" w:hint="eastAsia"/>
          <w:kern w:val="0"/>
        </w:rPr>
        <w:t>printf函数在具体的汇编代码中被优化为puts函数。</w:t>
      </w:r>
      <w:r w:rsidR="007D38AB">
        <w:rPr>
          <w:rFonts w:ascii="宋体" w:hAnsi="宋体" w:cs="宋体" w:hint="eastAsia"/>
          <w:kern w:val="0"/>
        </w:rPr>
        <w:t>我们发现第一次在汇编代码中（截图1）首先将rdi赋值为字符串</w:t>
      </w:r>
      <w:r w:rsidR="007D38AB" w:rsidRPr="007D38AB">
        <w:rPr>
          <w:rFonts w:ascii="宋体" w:hAnsi="宋体" w:cs="宋体" w:hint="eastAsia"/>
          <w:kern w:val="0"/>
        </w:rPr>
        <w:t>“Usage: Hello 学号 姓名</w:t>
      </w:r>
      <w:r w:rsidR="00D21585">
        <w:rPr>
          <w:rFonts w:ascii="宋体" w:hAnsi="宋体" w:cs="宋体" w:hint="eastAsia"/>
          <w:kern w:val="0"/>
        </w:rPr>
        <w:t>！</w:t>
      </w:r>
      <w:r w:rsidR="007D38AB" w:rsidRPr="007D38AB">
        <w:rPr>
          <w:rFonts w:ascii="宋体" w:hAnsi="宋体" w:cs="宋体" w:hint="eastAsia"/>
          <w:kern w:val="0"/>
        </w:rPr>
        <w:t xml:space="preserve"> \n”字符串的首地址</w:t>
      </w:r>
      <w:r w:rsidR="007D38AB">
        <w:rPr>
          <w:rFonts w:ascii="宋体" w:hAnsi="宋体" w:cs="宋体" w:hint="eastAsia"/>
          <w:kern w:val="0"/>
        </w:rPr>
        <w:t>（l</w:t>
      </w:r>
      <w:r w:rsidR="007D38AB">
        <w:rPr>
          <w:rFonts w:ascii="宋体" w:hAnsi="宋体" w:cs="宋体"/>
          <w:kern w:val="0"/>
        </w:rPr>
        <w:t>eaq .LC0(%rip), %rdi</w:t>
      </w:r>
      <w:r w:rsidR="007D38AB">
        <w:rPr>
          <w:rFonts w:ascii="宋体" w:hAnsi="宋体" w:cs="宋体" w:hint="eastAsia"/>
          <w:kern w:val="0"/>
        </w:rPr>
        <w:t>）</w:t>
      </w:r>
      <w:r w:rsidR="002E1594">
        <w:rPr>
          <w:rFonts w:ascii="宋体" w:hAnsi="宋体" w:cs="宋体" w:hint="eastAsia"/>
          <w:kern w:val="0"/>
        </w:rPr>
        <w:t>。然后调用了puts函数，即将第一处字符串参数传入</w:t>
      </w:r>
      <w:r w:rsidR="00DB073E">
        <w:rPr>
          <w:rFonts w:ascii="宋体" w:hAnsi="宋体" w:cs="宋体" w:hint="eastAsia"/>
          <w:kern w:val="0"/>
        </w:rPr>
        <w:t>。</w:t>
      </w:r>
      <w:r w:rsidR="00DE6A38">
        <w:rPr>
          <w:rFonts w:ascii="宋体" w:hAnsi="宋体" w:cs="宋体" w:hint="eastAsia"/>
          <w:kern w:val="0"/>
        </w:rPr>
        <w:t>对于第二处，类似的，</w:t>
      </w:r>
      <w:r w:rsidR="006168A2">
        <w:rPr>
          <w:rFonts w:ascii="宋体" w:hAnsi="宋体" w:cs="宋体" w:hint="eastAsia"/>
          <w:kern w:val="0"/>
        </w:rPr>
        <w:t>我们发现</w:t>
      </w:r>
      <w:r w:rsidR="001269D5">
        <w:rPr>
          <w:rFonts w:ascii="宋体" w:hAnsi="宋体" w:cs="宋体" w:hint="eastAsia"/>
          <w:kern w:val="0"/>
        </w:rPr>
        <w:t>在汇编代码中（截图2</w:t>
      </w:r>
      <w:r w:rsidR="00401728">
        <w:rPr>
          <w:rFonts w:ascii="宋体" w:hAnsi="宋体" w:cs="宋体" w:hint="eastAsia"/>
          <w:kern w:val="0"/>
        </w:rPr>
        <w:t>和截图3</w:t>
      </w:r>
      <w:r w:rsidR="001269D5">
        <w:rPr>
          <w:rFonts w:ascii="宋体" w:hAnsi="宋体" w:cs="宋体" w:hint="eastAsia"/>
          <w:kern w:val="0"/>
        </w:rPr>
        <w:t>）首先将rdi赋值为字符串</w:t>
      </w:r>
      <w:r w:rsidR="008F2E63">
        <w:rPr>
          <w:rFonts w:ascii="宋体" w:hAnsi="宋体" w:cs="宋体" w:hint="eastAsia"/>
          <w:kern w:val="0"/>
        </w:rPr>
        <w:t>"</w:t>
      </w:r>
      <w:r w:rsidR="008F2E63">
        <w:rPr>
          <w:rFonts w:ascii="宋体" w:hAnsi="宋体" w:cs="宋体"/>
          <w:kern w:val="0"/>
        </w:rPr>
        <w:t>Hello %s %s\n"</w:t>
      </w:r>
      <w:r w:rsidR="008F2E63">
        <w:rPr>
          <w:rFonts w:ascii="宋体" w:hAnsi="宋体" w:cs="宋体" w:hint="eastAsia"/>
          <w:kern w:val="0"/>
        </w:rPr>
        <w:t>的首地址。</w:t>
      </w:r>
      <w:r w:rsidR="000E0E4B">
        <w:rPr>
          <w:rFonts w:ascii="宋体" w:hAnsi="宋体" w:cs="宋体" w:hint="eastAsia"/>
          <w:kern w:val="0"/>
        </w:rPr>
        <w:t>这里没有被优化为puts函数，而是</w:t>
      </w:r>
      <w:r w:rsidR="008F2E63">
        <w:rPr>
          <w:rFonts w:ascii="宋体" w:hAnsi="宋体" w:cs="宋体" w:hint="eastAsia"/>
          <w:kern w:val="0"/>
        </w:rPr>
        <w:t>直接</w:t>
      </w:r>
      <w:r w:rsidR="000E0E4B">
        <w:rPr>
          <w:rFonts w:ascii="宋体" w:hAnsi="宋体" w:cs="宋体" w:hint="eastAsia"/>
          <w:kern w:val="0"/>
        </w:rPr>
        <w:t>调用printf函数</w:t>
      </w:r>
      <w:r w:rsidR="008F2E63">
        <w:rPr>
          <w:rFonts w:ascii="宋体" w:hAnsi="宋体" w:cs="宋体" w:hint="eastAsia"/>
          <w:kern w:val="0"/>
        </w:rPr>
        <w:t>。同时</w:t>
      </w:r>
      <w:r w:rsidR="007231D6" w:rsidRPr="007231D6">
        <w:rPr>
          <w:rFonts w:ascii="宋体" w:hAnsi="宋体" w:cs="宋体" w:hint="eastAsia"/>
          <w:kern w:val="0"/>
        </w:rPr>
        <w:t>设置%rsi argv[1]</w:t>
      </w:r>
      <w:r w:rsidR="007231D6">
        <w:rPr>
          <w:rFonts w:ascii="宋体" w:hAnsi="宋体" w:cs="宋体" w:hint="eastAsia"/>
          <w:kern w:val="0"/>
        </w:rPr>
        <w:t>，</w:t>
      </w:r>
      <w:r w:rsidR="007231D6" w:rsidRPr="007231D6">
        <w:rPr>
          <w:rFonts w:ascii="宋体" w:hAnsi="宋体" w:cs="宋体" w:hint="eastAsia"/>
          <w:kern w:val="0"/>
        </w:rPr>
        <w:t>%rdx 为argv[2]。</w:t>
      </w:r>
      <w:r w:rsidR="003E583D">
        <w:rPr>
          <w:rFonts w:ascii="宋体" w:hAnsi="宋体" w:cs="宋体" w:hint="eastAsia"/>
          <w:kern w:val="0"/>
        </w:rPr>
        <w:t>这样就可以根据控制字符串，直接输出终端键入的命令行。</w:t>
      </w:r>
    </w:p>
    <w:p w:rsidR="00D6239C" w:rsidRPr="00D6239C" w:rsidRDefault="00A07C5E" w:rsidP="00D6239C">
      <w:pPr>
        <w:jc w:val="center"/>
        <w:rPr>
          <w:rFonts w:ascii="宋体" w:hAnsi="宋体" w:cs="宋体"/>
          <w:kern w:val="0"/>
        </w:rPr>
      </w:pPr>
      <w:r w:rsidRPr="00D6239C">
        <w:rPr>
          <w:rFonts w:ascii="宋体" w:hAnsi="宋体" w:cs="宋体"/>
          <w:noProof/>
          <w:kern w:val="0"/>
        </w:rPr>
        <w:drawing>
          <wp:inline distT="0" distB="0" distL="0" distR="0">
            <wp:extent cx="5854065" cy="2722245"/>
            <wp:effectExtent l="0" t="0" r="0" b="0"/>
            <wp:docPr id="31" name="图片 31" descr="`)TLIIIO(9~G7GBID{@$T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LIIIO(9~G7GBID{@$T8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065" cy="2722245"/>
                    </a:xfrm>
                    <a:prstGeom prst="rect">
                      <a:avLst/>
                    </a:prstGeom>
                    <a:noFill/>
                    <a:ln>
                      <a:noFill/>
                    </a:ln>
                  </pic:spPr>
                </pic:pic>
              </a:graphicData>
            </a:graphic>
          </wp:inline>
        </w:drawing>
      </w:r>
    </w:p>
    <w:p w:rsidR="00D6239C" w:rsidRDefault="00D6239C" w:rsidP="007D38AB">
      <w:pPr>
        <w:jc w:val="center"/>
        <w:rPr>
          <w:rFonts w:ascii="宋体" w:hAnsi="宋体" w:cs="宋体"/>
          <w:kern w:val="0"/>
        </w:rPr>
      </w:pPr>
      <w:r>
        <w:rPr>
          <w:rFonts w:ascii="宋体" w:hAnsi="宋体" w:cs="宋体" w:hint="eastAsia"/>
          <w:kern w:val="0"/>
        </w:rPr>
        <w:t>截图1，第一次（可能的）调用printf函数</w:t>
      </w:r>
    </w:p>
    <w:p w:rsidR="00C95122" w:rsidRDefault="00A07C5E" w:rsidP="00C95122">
      <w:pPr>
        <w:jc w:val="center"/>
        <w:rPr>
          <w:rFonts w:ascii="宋体" w:hAnsi="宋体" w:cs="宋体" w:hint="eastAsia"/>
          <w:kern w:val="0"/>
        </w:rPr>
      </w:pPr>
      <w:r w:rsidRPr="00C95122">
        <w:rPr>
          <w:rFonts w:ascii="宋体" w:hAnsi="宋体" w:cs="宋体"/>
          <w:noProof/>
          <w:kern w:val="0"/>
        </w:rPr>
        <w:drawing>
          <wp:inline distT="0" distB="0" distL="0" distR="0">
            <wp:extent cx="3625850" cy="514985"/>
            <wp:effectExtent l="0" t="0" r="0" b="0"/>
            <wp:docPr id="32" name="图片 32" descr="VG{)%MO~(M]PCI7KJUE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G{)%MO~(M]PCI7KJUE7$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514985"/>
                    </a:xfrm>
                    <a:prstGeom prst="rect">
                      <a:avLst/>
                    </a:prstGeom>
                    <a:noFill/>
                    <a:ln>
                      <a:noFill/>
                    </a:ln>
                  </pic:spPr>
                </pic:pic>
              </a:graphicData>
            </a:graphic>
          </wp:inline>
        </w:drawing>
      </w:r>
    </w:p>
    <w:p w:rsidR="00D6239C" w:rsidRDefault="00C95122" w:rsidP="00B520F3">
      <w:pPr>
        <w:jc w:val="center"/>
        <w:rPr>
          <w:rFonts w:ascii="宋体" w:hAnsi="宋体" w:cs="宋体"/>
          <w:kern w:val="0"/>
        </w:rPr>
      </w:pPr>
      <w:r>
        <w:rPr>
          <w:rFonts w:ascii="宋体" w:hAnsi="宋体" w:cs="宋体" w:hint="eastAsia"/>
          <w:kern w:val="0"/>
        </w:rPr>
        <w:t>截图2</w:t>
      </w:r>
    </w:p>
    <w:p w:rsidR="008F2E63" w:rsidRPr="008F2E63" w:rsidRDefault="00A07C5E" w:rsidP="008F2E63">
      <w:pPr>
        <w:jc w:val="center"/>
        <w:rPr>
          <w:rFonts w:ascii="宋体" w:hAnsi="宋体" w:cs="宋体"/>
          <w:kern w:val="0"/>
        </w:rPr>
      </w:pPr>
      <w:r w:rsidRPr="008F2E63">
        <w:rPr>
          <w:rFonts w:ascii="宋体" w:hAnsi="宋体" w:cs="宋体"/>
          <w:noProof/>
          <w:kern w:val="0"/>
        </w:rPr>
        <w:lastRenderedPageBreak/>
        <w:drawing>
          <wp:inline distT="0" distB="0" distL="0" distR="0">
            <wp:extent cx="3279140" cy="893445"/>
            <wp:effectExtent l="0" t="0" r="0" b="0"/>
            <wp:docPr id="33" name="图片 33" descr="Q{HXL[`C(22A(B1`UA)9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HXL[`C(22A(B1`UA)9V_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9140" cy="893445"/>
                    </a:xfrm>
                    <a:prstGeom prst="rect">
                      <a:avLst/>
                    </a:prstGeom>
                    <a:noFill/>
                    <a:ln>
                      <a:noFill/>
                    </a:ln>
                  </pic:spPr>
                </pic:pic>
              </a:graphicData>
            </a:graphic>
          </wp:inline>
        </w:drawing>
      </w:r>
    </w:p>
    <w:p w:rsidR="00D6239C" w:rsidRDefault="008F2E63" w:rsidP="008F2E63">
      <w:pPr>
        <w:jc w:val="center"/>
        <w:rPr>
          <w:rFonts w:ascii="宋体" w:hAnsi="宋体" w:cs="宋体" w:hint="eastAsia"/>
          <w:kern w:val="0"/>
        </w:rPr>
      </w:pPr>
      <w:r>
        <w:rPr>
          <w:rFonts w:ascii="宋体" w:hAnsi="宋体" w:cs="宋体" w:hint="eastAsia"/>
          <w:kern w:val="0"/>
        </w:rPr>
        <w:t>截图3</w:t>
      </w:r>
    </w:p>
    <w:p w:rsidR="000069E8" w:rsidRDefault="00F0554E"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对于sleep函数。</w:t>
      </w:r>
      <w:r w:rsidR="00D571A8">
        <w:rPr>
          <w:rFonts w:ascii="宋体" w:hAnsi="宋体" w:cs="宋体" w:hint="eastAsia"/>
          <w:kern w:val="0"/>
        </w:rPr>
        <w:t>根据下面的截图我们可以发现，传入参数的过程为</w:t>
      </w:r>
      <w:r w:rsidR="0010041D" w:rsidRPr="0010041D">
        <w:rPr>
          <w:rFonts w:ascii="宋体" w:hAnsi="宋体" w:cs="宋体"/>
          <w:kern w:val="0"/>
        </w:rPr>
        <w:t>m</w:t>
      </w:r>
      <w:r w:rsidR="000069E8">
        <w:rPr>
          <w:rFonts w:ascii="宋体" w:hAnsi="宋体" w:cs="宋体"/>
          <w:kern w:val="0"/>
        </w:rPr>
        <w:t xml:space="preserve">ovl </w:t>
      </w:r>
      <w:r w:rsidR="0010041D">
        <w:rPr>
          <w:rFonts w:ascii="宋体" w:hAnsi="宋体" w:cs="宋体"/>
          <w:kern w:val="0"/>
        </w:rPr>
        <w:t>sleepsecs(%rip), %eax</w:t>
      </w:r>
      <w:r w:rsidR="0010041D">
        <w:rPr>
          <w:rFonts w:ascii="宋体" w:hAnsi="宋体" w:cs="宋体" w:hint="eastAsia"/>
          <w:kern w:val="0"/>
        </w:rPr>
        <w:t>和</w:t>
      </w:r>
      <w:r w:rsidR="0010041D">
        <w:rPr>
          <w:rFonts w:ascii="宋体" w:hAnsi="宋体" w:cs="宋体"/>
          <w:kern w:val="0"/>
        </w:rPr>
        <w:t xml:space="preserve">movl </w:t>
      </w:r>
      <w:r w:rsidR="0010041D" w:rsidRPr="0010041D">
        <w:rPr>
          <w:rFonts w:ascii="宋体" w:hAnsi="宋体" w:cs="宋体"/>
          <w:kern w:val="0"/>
        </w:rPr>
        <w:t>%eax, %edi</w:t>
      </w:r>
      <w:r w:rsidR="0010041D">
        <w:rPr>
          <w:rFonts w:ascii="宋体" w:hAnsi="宋体" w:cs="宋体" w:hint="eastAsia"/>
          <w:kern w:val="0"/>
        </w:rPr>
        <w:t>，</w:t>
      </w:r>
      <w:r w:rsidR="000069E8">
        <w:rPr>
          <w:rFonts w:ascii="宋体" w:hAnsi="宋体" w:cs="宋体" w:hint="eastAsia"/>
          <w:kern w:val="0"/>
        </w:rPr>
        <w:t>对应原来函数的形式参数为全局变量sleepsecs。</w:t>
      </w:r>
    </w:p>
    <w:p w:rsidR="00506202" w:rsidRDefault="00A07C5E" w:rsidP="00506202">
      <w:pPr>
        <w:jc w:val="center"/>
        <w:rPr>
          <w:rFonts w:ascii="宋体" w:hAnsi="宋体" w:cs="宋体" w:hint="eastAsia"/>
          <w:kern w:val="0"/>
        </w:rPr>
      </w:pPr>
      <w:r w:rsidRPr="00506202">
        <w:rPr>
          <w:rFonts w:ascii="宋体" w:hAnsi="宋体" w:cs="宋体"/>
          <w:noProof/>
          <w:kern w:val="0"/>
        </w:rPr>
        <w:drawing>
          <wp:inline distT="0" distB="0" distL="0" distR="0">
            <wp:extent cx="3289935" cy="567690"/>
            <wp:effectExtent l="0" t="0" r="0" b="0"/>
            <wp:docPr id="34" name="图片 34" descr="3~DTLEGYU9G{IQ523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DTLEGYU9G{IQ523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9935" cy="567690"/>
                    </a:xfrm>
                    <a:prstGeom prst="rect">
                      <a:avLst/>
                    </a:prstGeom>
                    <a:noFill/>
                    <a:ln>
                      <a:noFill/>
                    </a:ln>
                  </pic:spPr>
                </pic:pic>
              </a:graphicData>
            </a:graphic>
          </wp:inline>
        </w:drawing>
      </w:r>
    </w:p>
    <w:p w:rsidR="00506202" w:rsidRDefault="00506202" w:rsidP="00506202">
      <w:pPr>
        <w:jc w:val="center"/>
        <w:rPr>
          <w:rFonts w:ascii="宋体" w:hAnsi="宋体" w:cs="宋体" w:hint="eastAsia"/>
          <w:kern w:val="0"/>
        </w:rPr>
      </w:pPr>
      <w:r>
        <w:rPr>
          <w:rFonts w:ascii="宋体" w:hAnsi="宋体" w:cs="宋体" w:hint="eastAsia"/>
          <w:kern w:val="0"/>
        </w:rPr>
        <w:t>截图</w:t>
      </w:r>
    </w:p>
    <w:p w:rsidR="00CA7356" w:rsidRDefault="00506202"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0554E">
        <w:rPr>
          <w:rFonts w:ascii="宋体" w:hAnsi="宋体" w:cs="宋体" w:hint="eastAsia"/>
          <w:kern w:val="0"/>
        </w:rPr>
        <w:t>对于getchar函数。</w:t>
      </w:r>
      <w:r>
        <w:rPr>
          <w:rFonts w:ascii="宋体" w:hAnsi="宋体" w:cs="宋体" w:hint="eastAsia"/>
          <w:kern w:val="0"/>
        </w:rPr>
        <w:t>如截图。</w:t>
      </w:r>
    </w:p>
    <w:p w:rsidR="00853892" w:rsidRPr="002E38AF" w:rsidRDefault="00A07C5E" w:rsidP="00506202">
      <w:pPr>
        <w:jc w:val="center"/>
        <w:rPr>
          <w:rFonts w:ascii="宋体" w:hAnsi="宋体" w:cs="宋体" w:hint="eastAsia"/>
          <w:kern w:val="0"/>
        </w:rPr>
      </w:pPr>
      <w:r w:rsidRPr="00506202">
        <w:rPr>
          <w:rFonts w:ascii="宋体" w:hAnsi="宋体" w:cs="宋体"/>
          <w:noProof/>
          <w:kern w:val="0"/>
        </w:rPr>
        <w:drawing>
          <wp:inline distT="0" distB="0" distL="0" distR="0">
            <wp:extent cx="2932430" cy="525780"/>
            <wp:effectExtent l="0" t="0" r="0" b="0"/>
            <wp:docPr id="35" name="图片 35" descr="L`@LE({)K0BYF03VY~TY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LE({)K0BYF03VY~TY_@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2430" cy="525780"/>
                    </a:xfrm>
                    <a:prstGeom prst="rect">
                      <a:avLst/>
                    </a:prstGeom>
                    <a:noFill/>
                    <a:ln>
                      <a:noFill/>
                    </a:ln>
                  </pic:spPr>
                </pic:pic>
              </a:graphicData>
            </a:graphic>
          </wp:inline>
        </w:drawing>
      </w:r>
    </w:p>
    <w:p w:rsidR="00853892" w:rsidRDefault="0085389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对于exit函数</w:t>
      </w:r>
      <w:r w:rsidR="001D2687">
        <w:rPr>
          <w:rFonts w:ascii="宋体" w:hAnsi="宋体" w:cs="宋体" w:hint="eastAsia"/>
          <w:kern w:val="0"/>
        </w:rPr>
        <w:t>（如截图）</w:t>
      </w:r>
      <w:r>
        <w:rPr>
          <w:rFonts w:ascii="宋体" w:hAnsi="宋体" w:cs="宋体" w:hint="eastAsia"/>
          <w:kern w:val="0"/>
        </w:rPr>
        <w:t>。</w:t>
      </w:r>
      <w:r w:rsidR="001D2687">
        <w:rPr>
          <w:rFonts w:ascii="宋体" w:hAnsi="宋体" w:cs="宋体" w:hint="eastAsia"/>
          <w:kern w:val="0"/>
        </w:rPr>
        <w:t>通过汇编语句</w:t>
      </w:r>
      <w:r w:rsidR="00AE5313" w:rsidRPr="00AE5313">
        <w:rPr>
          <w:rFonts w:ascii="宋体" w:hAnsi="宋体" w:cs="宋体"/>
          <w:kern w:val="0"/>
        </w:rPr>
        <w:t>movl</w:t>
      </w:r>
      <w:r w:rsidR="00AE5313" w:rsidRPr="00AE5313">
        <w:rPr>
          <w:rFonts w:ascii="宋体" w:hAnsi="宋体" w:cs="宋体"/>
          <w:kern w:val="0"/>
        </w:rPr>
        <w:tab/>
        <w:t>$1, %edi</w:t>
      </w:r>
      <w:r w:rsidR="00AE5313">
        <w:rPr>
          <w:rFonts w:ascii="宋体" w:hAnsi="宋体" w:cs="宋体" w:hint="eastAsia"/>
          <w:kern w:val="0"/>
        </w:rPr>
        <w:t>将%edi寄存器内容设置为1。</w:t>
      </w:r>
    </w:p>
    <w:p w:rsidR="00B92B43" w:rsidRDefault="00A07C5E" w:rsidP="00B92B43">
      <w:pPr>
        <w:jc w:val="center"/>
        <w:rPr>
          <w:rFonts w:ascii="宋体" w:hAnsi="宋体" w:cs="宋体" w:hint="eastAsia"/>
          <w:kern w:val="0"/>
        </w:rPr>
      </w:pPr>
      <w:r w:rsidRPr="00B92B43">
        <w:rPr>
          <w:rFonts w:ascii="宋体" w:hAnsi="宋体" w:cs="宋体"/>
          <w:noProof/>
          <w:kern w:val="0"/>
        </w:rPr>
        <w:drawing>
          <wp:inline distT="0" distB="0" distL="0" distR="0">
            <wp:extent cx="1965325" cy="346710"/>
            <wp:effectExtent l="0" t="0" r="0" b="0"/>
            <wp:docPr id="36" name="图片 36" descr="E00HHA9%QQ{}UB9$LHI1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00HHA9%QQ{}UB9$LHI1O$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5325" cy="346710"/>
                    </a:xfrm>
                    <a:prstGeom prst="rect">
                      <a:avLst/>
                    </a:prstGeom>
                    <a:noFill/>
                    <a:ln>
                      <a:noFill/>
                    </a:ln>
                  </pic:spPr>
                </pic:pic>
              </a:graphicData>
            </a:graphic>
          </wp:inline>
        </w:drawing>
      </w:r>
    </w:p>
    <w:p w:rsidR="00BA303A" w:rsidRDefault="00BA303A" w:rsidP="00062554">
      <w:pPr>
        <w:jc w:val="left"/>
        <w:rPr>
          <w:rFonts w:ascii="宋体" w:hAnsi="宋体" w:cs="宋体"/>
          <w:kern w:val="0"/>
        </w:rPr>
      </w:pPr>
      <w:r>
        <w:rPr>
          <w:rFonts w:ascii="宋体" w:hAnsi="宋体" w:cs="宋体" w:hint="eastAsia"/>
          <w:kern w:val="0"/>
        </w:rPr>
        <w:t>2）函数调用</w:t>
      </w:r>
    </w:p>
    <w:p w:rsidR="00506202" w:rsidRDefault="0050620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对于main函数。</w:t>
      </w:r>
      <w:r w:rsidR="006D418B">
        <w:rPr>
          <w:rFonts w:ascii="宋体" w:hAnsi="宋体" w:cs="宋体" w:hint="eastAsia"/>
          <w:kern w:val="0"/>
        </w:rPr>
        <w:t>main函数</w:t>
      </w:r>
      <w:r w:rsidR="006D418B" w:rsidRPr="006D418B">
        <w:rPr>
          <w:rFonts w:ascii="宋体" w:hAnsi="宋体" w:cs="宋体" w:hint="eastAsia"/>
          <w:kern w:val="0"/>
        </w:rPr>
        <w:t>被调用</w:t>
      </w:r>
      <w:r w:rsidR="006D418B">
        <w:rPr>
          <w:rFonts w:ascii="宋体" w:hAnsi="宋体" w:cs="宋体" w:hint="eastAsia"/>
          <w:kern w:val="0"/>
        </w:rPr>
        <w:t>即call才能执行</w:t>
      </w:r>
      <w:r w:rsidR="006D418B" w:rsidRPr="006D418B">
        <w:rPr>
          <w:rFonts w:ascii="宋体" w:hAnsi="宋体" w:cs="宋体" w:hint="eastAsia"/>
          <w:kern w:val="0"/>
        </w:rPr>
        <w:t>（被系统启动函数 __libc_</w:t>
      </w:r>
      <w:r w:rsidR="006D418B">
        <w:rPr>
          <w:rFonts w:ascii="宋体" w:hAnsi="宋体" w:cs="宋体" w:hint="eastAsia"/>
          <w:kern w:val="0"/>
        </w:rPr>
        <w:t>start_main</w:t>
      </w:r>
      <w:r w:rsidR="00105FA0">
        <w:rPr>
          <w:rFonts w:ascii="宋体" w:hAnsi="宋体" w:cs="宋体" w:hint="eastAsia"/>
          <w:kern w:val="0"/>
        </w:rPr>
        <w:t>调用）。对于call</w:t>
      </w:r>
      <w:r w:rsidR="006D418B" w:rsidRPr="006D418B">
        <w:rPr>
          <w:rFonts w:ascii="宋体" w:hAnsi="宋体" w:cs="宋体" w:hint="eastAsia"/>
          <w:kern w:val="0"/>
        </w:rPr>
        <w:t>指令</w:t>
      </w:r>
      <w:r w:rsidR="00105FA0">
        <w:rPr>
          <w:rFonts w:ascii="宋体" w:hAnsi="宋体" w:cs="宋体" w:hint="eastAsia"/>
          <w:kern w:val="0"/>
        </w:rPr>
        <w:t>，它</w:t>
      </w:r>
      <w:r w:rsidR="006D418B" w:rsidRPr="006D418B">
        <w:rPr>
          <w:rFonts w:ascii="宋体" w:hAnsi="宋体" w:cs="宋体" w:hint="eastAsia"/>
          <w:kern w:val="0"/>
        </w:rPr>
        <w:t>将下一条指令的地址</w:t>
      </w:r>
      <w:r w:rsidR="00105FA0">
        <w:rPr>
          <w:rFonts w:ascii="宋体" w:hAnsi="宋体" w:cs="宋体" w:hint="eastAsia"/>
          <w:kern w:val="0"/>
        </w:rPr>
        <w:t>dest</w:t>
      </w:r>
      <w:r w:rsidR="006D418B" w:rsidRPr="006D418B">
        <w:rPr>
          <w:rFonts w:ascii="宋体" w:hAnsi="宋体" w:cs="宋体" w:hint="eastAsia"/>
          <w:kern w:val="0"/>
        </w:rPr>
        <w:t>压栈， 然后跳转到main 函数</w:t>
      </w:r>
      <w:r w:rsidR="00105FA0">
        <w:rPr>
          <w:rFonts w:ascii="宋体" w:hAnsi="宋体" w:cs="宋体" w:hint="eastAsia"/>
          <w:kern w:val="0"/>
        </w:rPr>
        <w:t>，即完成对main函数的调用。</w:t>
      </w:r>
    </w:p>
    <w:p w:rsidR="00506202" w:rsidRDefault="0050620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对于printf函数。</w:t>
      </w:r>
      <w:r w:rsidR="0027132F">
        <w:rPr>
          <w:rFonts w:ascii="宋体" w:hAnsi="宋体" w:cs="宋体" w:hint="eastAsia"/>
          <w:kern w:val="0"/>
        </w:rPr>
        <w:t>在main函数内部，通过汇编语句call</w:t>
      </w:r>
      <w:r w:rsidR="0027132F">
        <w:rPr>
          <w:rFonts w:ascii="宋体" w:hAnsi="宋体" w:cs="宋体"/>
          <w:kern w:val="0"/>
        </w:rPr>
        <w:t xml:space="preserve"> </w:t>
      </w:r>
      <w:r w:rsidR="0027132F">
        <w:rPr>
          <w:rFonts w:ascii="宋体" w:hAnsi="宋体" w:cs="宋体" w:hint="eastAsia"/>
          <w:kern w:val="0"/>
        </w:rPr>
        <w:t>puts@</w:t>
      </w:r>
      <w:r w:rsidR="0027132F">
        <w:rPr>
          <w:rFonts w:ascii="宋体" w:hAnsi="宋体" w:cs="宋体"/>
          <w:kern w:val="0"/>
        </w:rPr>
        <w:t>PLT</w:t>
      </w:r>
      <w:r w:rsidR="0027132F">
        <w:rPr>
          <w:rFonts w:ascii="宋体" w:hAnsi="宋体" w:cs="宋体" w:hint="eastAsia"/>
          <w:kern w:val="0"/>
        </w:rPr>
        <w:t>调用（第一次），通过汇编语句call</w:t>
      </w:r>
      <w:r w:rsidR="0027132F">
        <w:rPr>
          <w:rFonts w:ascii="宋体" w:hAnsi="宋体" w:cs="宋体"/>
          <w:kern w:val="0"/>
        </w:rPr>
        <w:t xml:space="preserve"> </w:t>
      </w:r>
      <w:r w:rsidR="0027132F">
        <w:rPr>
          <w:rFonts w:ascii="宋体" w:hAnsi="宋体" w:cs="宋体" w:hint="eastAsia"/>
          <w:kern w:val="0"/>
        </w:rPr>
        <w:t>printf@</w:t>
      </w:r>
      <w:r w:rsidR="0027132F">
        <w:rPr>
          <w:rFonts w:ascii="宋体" w:hAnsi="宋体" w:cs="宋体"/>
          <w:kern w:val="0"/>
        </w:rPr>
        <w:t>PLT</w:t>
      </w:r>
      <w:r w:rsidR="0027132F">
        <w:rPr>
          <w:rFonts w:ascii="宋体" w:hAnsi="宋体" w:cs="宋体" w:hint="eastAsia"/>
          <w:kern w:val="0"/>
        </w:rPr>
        <w:t>调用（第二次）</w:t>
      </w:r>
      <w:r w:rsidR="004F63D1">
        <w:rPr>
          <w:rFonts w:ascii="宋体" w:hAnsi="宋体" w:cs="宋体" w:hint="eastAsia"/>
          <w:kern w:val="0"/>
        </w:rPr>
        <w:t>。附上截图</w:t>
      </w:r>
    </w:p>
    <w:p w:rsidR="004F63D1" w:rsidRPr="004F63D1" w:rsidDel="004F63D1" w:rsidRDefault="00A07C5E" w:rsidP="004F63D1">
      <w:pPr>
        <w:jc w:val="center"/>
        <w:rPr>
          <w:del w:id="59" w:author="3287215331@qq.com" w:date="2018-12-28T21:17:00Z"/>
          <w:rFonts w:ascii="宋体" w:hAnsi="宋体" w:cs="宋体"/>
          <w:kern w:val="0"/>
        </w:rPr>
        <w:pPrChange w:id="60" w:author="3287215331@qq.com" w:date="2018-12-28T21:17:00Z">
          <w:pPr>
            <w:jc w:val="left"/>
          </w:pPr>
        </w:pPrChange>
      </w:pPr>
      <w:r w:rsidRPr="004F63D1">
        <w:rPr>
          <w:rFonts w:ascii="宋体" w:hAnsi="宋体" w:cs="宋体"/>
          <w:noProof/>
          <w:kern w:val="0"/>
        </w:rPr>
        <w:lastRenderedPageBreak/>
        <w:drawing>
          <wp:inline distT="0" distB="0" distL="0" distR="0">
            <wp:extent cx="3184525" cy="2942590"/>
            <wp:effectExtent l="0" t="0" r="0" b="0"/>
            <wp:docPr id="37" name="图片 37" descr="1UIL61$3QF@@3X$9M`W%T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UIL61$3QF@@3X$9M`W%T1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525" cy="2942590"/>
                    </a:xfrm>
                    <a:prstGeom prst="rect">
                      <a:avLst/>
                    </a:prstGeom>
                    <a:noFill/>
                    <a:ln>
                      <a:noFill/>
                    </a:ln>
                  </pic:spPr>
                </pic:pic>
              </a:graphicData>
            </a:graphic>
          </wp:inline>
        </w:drawing>
      </w:r>
    </w:p>
    <w:p w:rsidR="004F63D1" w:rsidRDefault="004F63D1" w:rsidP="004F63D1">
      <w:pPr>
        <w:jc w:val="center"/>
        <w:rPr>
          <w:rFonts w:ascii="宋体" w:hAnsi="宋体" w:cs="宋体" w:hint="eastAsia"/>
          <w:kern w:val="0"/>
        </w:rPr>
        <w:pPrChange w:id="61" w:author="3287215331@qq.com" w:date="2018-12-28T21:17:00Z">
          <w:pPr>
            <w:jc w:val="left"/>
          </w:pPr>
        </w:pPrChange>
      </w:pPr>
    </w:p>
    <w:p w:rsidR="00506202" w:rsidRDefault="00506202" w:rsidP="00062554">
      <w:pPr>
        <w:jc w:val="left"/>
        <w:rPr>
          <w:ins w:id="62" w:author="3287215331@qq.com" w:date="2018-12-28T21:22:00Z"/>
          <w:rFonts w:ascii="宋体" w:hAnsi="宋体" w:cs="宋体"/>
          <w:kern w:val="0"/>
        </w:rPr>
      </w:pPr>
      <w:r>
        <w:rPr>
          <w:rFonts w:ascii="宋体" w:hAnsi="宋体" w:cs="宋体"/>
          <w:kern w:val="0"/>
        </w:rPr>
        <w:t xml:space="preserve">   </w:t>
      </w:r>
      <w:r>
        <w:rPr>
          <w:rFonts w:ascii="宋体" w:hAnsi="宋体" w:cs="宋体" w:hint="eastAsia"/>
          <w:kern w:val="0"/>
        </w:rPr>
        <w:t>对于sleep函数。</w:t>
      </w:r>
      <w:ins w:id="63" w:author="3287215331@qq.com" w:date="2018-12-28T21:17:00Z">
        <w:r w:rsidR="004F63D1">
          <w:rPr>
            <w:rFonts w:ascii="宋体" w:hAnsi="宋体" w:cs="宋体" w:hint="eastAsia"/>
            <w:kern w:val="0"/>
          </w:rPr>
          <w:t>在main函数内部，被多次调用（在for循环内部），调用了10次</w:t>
        </w:r>
      </w:ins>
      <w:ins w:id="64" w:author="3287215331@qq.com" w:date="2018-12-28T21:18:00Z">
        <w:r w:rsidR="004F63D1">
          <w:rPr>
            <w:rFonts w:ascii="宋体" w:hAnsi="宋体" w:cs="宋体" w:hint="eastAsia"/>
            <w:kern w:val="0"/>
          </w:rPr>
          <w:t>，通过汇编语句</w:t>
        </w:r>
        <w:r w:rsidR="004F63D1" w:rsidRPr="004F63D1">
          <w:rPr>
            <w:rFonts w:ascii="宋体" w:hAnsi="宋体" w:cs="宋体"/>
            <w:kern w:val="0"/>
          </w:rPr>
          <w:t>call sleep@PLT</w:t>
        </w:r>
        <w:r w:rsidR="0018071E">
          <w:rPr>
            <w:rFonts w:ascii="宋体" w:hAnsi="宋体" w:cs="宋体" w:hint="eastAsia"/>
            <w:kern w:val="0"/>
          </w:rPr>
          <w:t>除法此调用。</w:t>
        </w:r>
      </w:ins>
      <w:ins w:id="65" w:author="3287215331@qq.com" w:date="2018-12-28T21:21:00Z">
        <w:r w:rsidR="002D6462">
          <w:rPr>
            <w:rFonts w:ascii="宋体" w:hAnsi="宋体" w:cs="宋体" w:hint="eastAsia"/>
            <w:kern w:val="0"/>
          </w:rPr>
          <w:t>（</w:t>
        </w:r>
      </w:ins>
      <w:ins w:id="66" w:author="3287215331@qq.com" w:date="2018-12-28T21:22:00Z">
        <w:r w:rsidR="002D6462">
          <w:rPr>
            <w:rFonts w:ascii="宋体" w:hAnsi="宋体" w:cs="宋体" w:hint="eastAsia"/>
            <w:kern w:val="0"/>
          </w:rPr>
          <w:t>附上截图</w:t>
        </w:r>
      </w:ins>
      <w:ins w:id="67" w:author="3287215331@qq.com" w:date="2018-12-28T21:21:00Z">
        <w:r w:rsidR="002D6462">
          <w:rPr>
            <w:rFonts w:ascii="宋体" w:hAnsi="宋体" w:cs="宋体" w:hint="eastAsia"/>
            <w:kern w:val="0"/>
          </w:rPr>
          <w:t>）</w:t>
        </w:r>
      </w:ins>
    </w:p>
    <w:p w:rsidR="00DA7D78" w:rsidRDefault="00A07C5E" w:rsidP="00DA7D78">
      <w:pPr>
        <w:jc w:val="center"/>
        <w:rPr>
          <w:rFonts w:ascii="宋体" w:hAnsi="宋体" w:cs="宋体" w:hint="eastAsia"/>
          <w:kern w:val="0"/>
        </w:rPr>
        <w:pPrChange w:id="68" w:author="3287215331@qq.com" w:date="2018-12-28T21:23:00Z">
          <w:pPr>
            <w:jc w:val="left"/>
          </w:pPr>
        </w:pPrChange>
      </w:pPr>
      <w:ins w:id="69" w:author="3287215331@qq.com" w:date="2018-12-28T21:22:00Z">
        <w:r w:rsidRPr="00DA7D78">
          <w:rPr>
            <w:rFonts w:ascii="宋体" w:hAnsi="宋体" w:cs="宋体"/>
            <w:noProof/>
            <w:kern w:val="0"/>
          </w:rPr>
          <w:drawing>
            <wp:inline distT="0" distB="0" distL="0" distR="0">
              <wp:extent cx="3794125" cy="546735"/>
              <wp:effectExtent l="0" t="0" r="0" b="0"/>
              <wp:docPr id="38" name="图片 38" descr="_}`KOHNC7$0{QCR`3$3T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_}`KOHNC7$0{QCR`3$3TJ$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4125" cy="546735"/>
                      </a:xfrm>
                      <a:prstGeom prst="rect">
                        <a:avLst/>
                      </a:prstGeom>
                      <a:noFill/>
                      <a:ln>
                        <a:noFill/>
                      </a:ln>
                    </pic:spPr>
                  </pic:pic>
                </a:graphicData>
              </a:graphic>
            </wp:inline>
          </w:drawing>
        </w:r>
      </w:ins>
    </w:p>
    <w:p w:rsidR="00506202" w:rsidRDefault="00506202" w:rsidP="00253881">
      <w:pPr>
        <w:jc w:val="left"/>
        <w:rPr>
          <w:ins w:id="70" w:author="3287215331@qq.com" w:date="2018-12-28T21:23:00Z"/>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w:t>
      </w:r>
      <w:r w:rsidR="006071E6">
        <w:rPr>
          <w:rFonts w:ascii="宋体" w:hAnsi="宋体" w:cs="宋体" w:hint="eastAsia"/>
          <w:kern w:val="0"/>
        </w:rPr>
        <w:t>getchar函数</w:t>
      </w:r>
      <w:r w:rsidR="00F04259">
        <w:rPr>
          <w:rFonts w:ascii="宋体" w:hAnsi="宋体" w:cs="宋体" w:hint="eastAsia"/>
          <w:kern w:val="0"/>
        </w:rPr>
        <w:t>。</w:t>
      </w:r>
      <w:ins w:id="71" w:author="3287215331@qq.com" w:date="2018-12-28T21:18:00Z">
        <w:r w:rsidR="005036AB">
          <w:rPr>
            <w:rFonts w:ascii="宋体" w:hAnsi="宋体" w:cs="宋体" w:hint="eastAsia"/>
            <w:kern w:val="0"/>
          </w:rPr>
          <w:t>在main函数内部，</w:t>
        </w:r>
      </w:ins>
      <w:ins w:id="72" w:author="3287215331@qq.com" w:date="2018-12-28T21:19:00Z">
        <w:r w:rsidR="005036AB">
          <w:rPr>
            <w:rFonts w:ascii="宋体" w:hAnsi="宋体" w:cs="宋体" w:hint="eastAsia"/>
            <w:kern w:val="0"/>
          </w:rPr>
          <w:t>最后被调用，调用它的</w:t>
        </w:r>
        <w:r w:rsidR="00253881">
          <w:rPr>
            <w:rFonts w:ascii="宋体" w:hAnsi="宋体" w:cs="宋体" w:hint="eastAsia"/>
            <w:kern w:val="0"/>
          </w:rPr>
          <w:t>汇编</w:t>
        </w:r>
        <w:r w:rsidR="005036AB">
          <w:rPr>
            <w:rFonts w:ascii="宋体" w:hAnsi="宋体" w:cs="宋体" w:hint="eastAsia"/>
            <w:kern w:val="0"/>
          </w:rPr>
          <w:t>语句是</w:t>
        </w:r>
        <w:r w:rsidR="00253881" w:rsidRPr="00253881">
          <w:rPr>
            <w:rFonts w:ascii="宋体" w:hAnsi="宋体" w:cs="宋体" w:hint="eastAsia"/>
            <w:kern w:val="0"/>
          </w:rPr>
          <w:t>：</w:t>
        </w:r>
        <w:r w:rsidR="00253881">
          <w:rPr>
            <w:rFonts w:ascii="宋体" w:hAnsi="宋体" w:cs="宋体" w:hint="eastAsia"/>
            <w:kern w:val="0"/>
          </w:rPr>
          <w:t>call get</w:t>
        </w:r>
        <w:r w:rsidR="00253881" w:rsidRPr="00253881">
          <w:rPr>
            <w:rFonts w:ascii="宋体" w:hAnsi="宋体" w:cs="宋体" w:hint="eastAsia"/>
            <w:kern w:val="0"/>
          </w:rPr>
          <w:t>c</w:t>
        </w:r>
        <w:r w:rsidR="00253881">
          <w:rPr>
            <w:rFonts w:ascii="宋体" w:hAnsi="宋体" w:cs="宋体" w:hint="eastAsia"/>
            <w:kern w:val="0"/>
          </w:rPr>
          <w:t>h</w:t>
        </w:r>
        <w:r w:rsidR="00253881" w:rsidRPr="00253881">
          <w:rPr>
            <w:rFonts w:ascii="宋体" w:hAnsi="宋体" w:cs="宋体" w:hint="eastAsia"/>
            <w:kern w:val="0"/>
          </w:rPr>
          <w:t>ar@PLT</w:t>
        </w:r>
      </w:ins>
      <w:ins w:id="73" w:author="3287215331@qq.com" w:date="2018-12-28T21:22:00Z">
        <w:r w:rsidR="002D6462">
          <w:rPr>
            <w:rFonts w:ascii="宋体" w:hAnsi="宋体" w:cs="宋体" w:hint="eastAsia"/>
            <w:kern w:val="0"/>
          </w:rPr>
          <w:t>（附上截图）。</w:t>
        </w:r>
      </w:ins>
    </w:p>
    <w:p w:rsidR="00DA7D78" w:rsidRPr="002D6462" w:rsidRDefault="00A07C5E" w:rsidP="00DA7D78">
      <w:pPr>
        <w:jc w:val="center"/>
        <w:rPr>
          <w:rFonts w:ascii="宋体" w:hAnsi="宋体" w:cs="宋体" w:hint="eastAsia"/>
          <w:kern w:val="0"/>
          <w:rPrChange w:id="74" w:author="3287215331@qq.com" w:date="2018-12-28T21:22:00Z">
            <w:rPr>
              <w:rFonts w:ascii="宋体" w:hAnsi="宋体" w:cs="宋体"/>
              <w:kern w:val="0"/>
            </w:rPr>
          </w:rPrChange>
        </w:rPr>
        <w:pPrChange w:id="75" w:author="3287215331@qq.com" w:date="2018-12-28T21:23:00Z">
          <w:pPr>
            <w:jc w:val="left"/>
          </w:pPr>
        </w:pPrChange>
      </w:pPr>
      <w:ins w:id="76" w:author="3287215331@qq.com" w:date="2018-12-28T21:23:00Z">
        <w:r w:rsidRPr="00DA7D78">
          <w:rPr>
            <w:rFonts w:ascii="宋体" w:hAnsi="宋体" w:cs="宋体"/>
            <w:noProof/>
            <w:kern w:val="0"/>
          </w:rPr>
          <w:drawing>
            <wp:inline distT="0" distB="0" distL="0" distR="0">
              <wp:extent cx="3110865" cy="735965"/>
              <wp:effectExtent l="0" t="0" r="0" b="0"/>
              <wp:docPr id="39" name="图片 39" descr="01XK7UN]XOTKTX2VN{A9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1XK7UN]XOTKTX2VN{A9E9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0865" cy="735965"/>
                      </a:xfrm>
                      <a:prstGeom prst="rect">
                        <a:avLst/>
                      </a:prstGeom>
                      <a:noFill/>
                      <a:ln>
                        <a:noFill/>
                      </a:ln>
                    </pic:spPr>
                  </pic:pic>
                </a:graphicData>
              </a:graphic>
            </wp:inline>
          </w:drawing>
        </w:r>
      </w:ins>
    </w:p>
    <w:p w:rsidR="00B92B43" w:rsidRDefault="00B92B43" w:rsidP="00062554">
      <w:pPr>
        <w:jc w:val="left"/>
        <w:rPr>
          <w:ins w:id="77" w:author="3287215331@qq.com" w:date="2018-12-28T21:23:00Z"/>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对于exit函数。</w:t>
      </w:r>
      <w:ins w:id="78" w:author="3287215331@qq.com" w:date="2018-12-28T21:20:00Z">
        <w:r w:rsidR="00815B1A">
          <w:rPr>
            <w:rFonts w:ascii="宋体" w:hAnsi="宋体" w:cs="宋体" w:hint="eastAsia"/>
            <w:kern w:val="0"/>
          </w:rPr>
          <w:t>在main函数内部</w:t>
        </w:r>
      </w:ins>
      <w:ins w:id="79" w:author="3287215331@qq.com" w:date="2018-12-28T21:21:00Z">
        <w:r w:rsidR="00815B1A">
          <w:rPr>
            <w:rFonts w:ascii="宋体" w:hAnsi="宋体" w:cs="宋体" w:hint="eastAsia"/>
            <w:kern w:val="0"/>
          </w:rPr>
          <w:t>被调用，调用它的汇编语句</w:t>
        </w:r>
        <w:r w:rsidR="00DD131E">
          <w:rPr>
            <w:rFonts w:ascii="宋体" w:hAnsi="宋体" w:cs="宋体" w:hint="eastAsia"/>
            <w:kern w:val="0"/>
          </w:rPr>
          <w:t>是</w:t>
        </w:r>
        <w:r w:rsidR="00DD131E" w:rsidRPr="00DD131E">
          <w:rPr>
            <w:rFonts w:ascii="宋体" w:hAnsi="宋体" w:cs="宋体"/>
            <w:kern w:val="0"/>
          </w:rPr>
          <w:t>call exit@PLT</w:t>
        </w:r>
      </w:ins>
      <w:ins w:id="80" w:author="3287215331@qq.com" w:date="2018-12-28T21:22:00Z">
        <w:r w:rsidR="002D6462">
          <w:rPr>
            <w:rFonts w:ascii="宋体" w:hAnsi="宋体" w:cs="宋体" w:hint="eastAsia"/>
            <w:kern w:val="0"/>
          </w:rPr>
          <w:t>（附上截图）</w:t>
        </w:r>
        <w:r w:rsidR="00311B91">
          <w:rPr>
            <w:rFonts w:ascii="宋体" w:hAnsi="宋体" w:cs="宋体" w:hint="eastAsia"/>
            <w:kern w:val="0"/>
          </w:rPr>
          <w:t>。</w:t>
        </w:r>
      </w:ins>
    </w:p>
    <w:p w:rsidR="00DA7D78" w:rsidRPr="00506202" w:rsidRDefault="00A07C5E" w:rsidP="00C15EBD">
      <w:pPr>
        <w:jc w:val="center"/>
        <w:rPr>
          <w:rFonts w:ascii="宋体" w:hAnsi="宋体" w:cs="宋体" w:hint="eastAsia"/>
          <w:kern w:val="0"/>
        </w:rPr>
        <w:pPrChange w:id="81" w:author="3287215331@qq.com" w:date="2018-12-28T21:23:00Z">
          <w:pPr>
            <w:jc w:val="left"/>
          </w:pPr>
        </w:pPrChange>
      </w:pPr>
      <w:ins w:id="82" w:author="3287215331@qq.com" w:date="2018-12-28T21:23:00Z">
        <w:r w:rsidRPr="00C15EBD">
          <w:rPr>
            <w:rFonts w:ascii="宋体" w:hAnsi="宋体" w:cs="宋体"/>
            <w:noProof/>
            <w:kern w:val="0"/>
          </w:rPr>
          <w:drawing>
            <wp:inline distT="0" distB="0" distL="0" distR="0">
              <wp:extent cx="2459355" cy="367665"/>
              <wp:effectExtent l="0" t="0" r="0" b="0"/>
              <wp:docPr id="40" name="图片 40" descr="O7R_CCHB)L{U}IE7DX7RM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7R_CCHB)L{U}IE7DX7RMI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9355" cy="367665"/>
                      </a:xfrm>
                      <a:prstGeom prst="rect">
                        <a:avLst/>
                      </a:prstGeom>
                      <a:noFill/>
                      <a:ln>
                        <a:noFill/>
                      </a:ln>
                    </pic:spPr>
                  </pic:pic>
                </a:graphicData>
              </a:graphic>
            </wp:inline>
          </w:drawing>
        </w:r>
      </w:ins>
    </w:p>
    <w:p w:rsidR="00BA303A" w:rsidRDefault="00BA303A" w:rsidP="00062554">
      <w:pPr>
        <w:jc w:val="left"/>
        <w:rPr>
          <w:ins w:id="83" w:author="3287215331@qq.com" w:date="2018-12-28T21:24:00Z"/>
          <w:rFonts w:ascii="宋体" w:hAnsi="宋体" w:cs="宋体"/>
          <w:kern w:val="0"/>
        </w:rPr>
      </w:pPr>
      <w:r>
        <w:rPr>
          <w:rFonts w:ascii="宋体" w:hAnsi="宋体" w:cs="宋体" w:hint="eastAsia"/>
          <w:kern w:val="0"/>
        </w:rPr>
        <w:t>3）函数返回</w:t>
      </w:r>
    </w:p>
    <w:p w:rsidR="001D2CD3" w:rsidRDefault="00C15EBD" w:rsidP="00062554">
      <w:pPr>
        <w:jc w:val="left"/>
        <w:rPr>
          <w:ins w:id="84" w:author="3287215331@qq.com" w:date="2018-12-28T21:27:00Z"/>
          <w:rFonts w:ascii="宋体" w:hAnsi="宋体" w:cs="宋体"/>
          <w:kern w:val="0"/>
        </w:rPr>
      </w:pPr>
      <w:ins w:id="85" w:author="3287215331@qq.com" w:date="2018-12-28T21:24:00Z">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对于main函数</w:t>
        </w:r>
      </w:ins>
      <w:ins w:id="86" w:author="3287215331@qq.com" w:date="2018-12-28T21:25:00Z">
        <w:r w:rsidR="006311D7">
          <w:rPr>
            <w:rFonts w:ascii="宋体" w:hAnsi="宋体" w:cs="宋体" w:hint="eastAsia"/>
            <w:kern w:val="0"/>
          </w:rPr>
          <w:t>。</w:t>
        </w:r>
        <w:r w:rsidR="006311D7" w:rsidRPr="006311D7">
          <w:rPr>
            <w:rFonts w:ascii="宋体" w:hAnsi="宋体" w:cs="宋体" w:hint="eastAsia"/>
            <w:kern w:val="0"/>
          </w:rPr>
          <w:t>程序结束时，调用</w:t>
        </w:r>
        <w:r w:rsidR="006311D7">
          <w:rPr>
            <w:rFonts w:ascii="宋体" w:hAnsi="宋体" w:cs="宋体" w:hint="eastAsia"/>
            <w:kern w:val="0"/>
          </w:rPr>
          <w:t>leave指令（leave</w:t>
        </w:r>
        <w:r w:rsidR="006311D7" w:rsidRPr="006311D7">
          <w:rPr>
            <w:rFonts w:ascii="宋体" w:hAnsi="宋体" w:cs="宋体" w:hint="eastAsia"/>
            <w:kern w:val="0"/>
          </w:rPr>
          <w:t>相当于mov</w:t>
        </w:r>
        <w:r w:rsidR="006311D7">
          <w:rPr>
            <w:rFonts w:ascii="宋体" w:hAnsi="宋体" w:cs="宋体"/>
            <w:kern w:val="0"/>
          </w:rPr>
          <w:t xml:space="preserve"> </w:t>
        </w:r>
        <w:r w:rsidR="006311D7">
          <w:rPr>
            <w:rFonts w:ascii="宋体" w:hAnsi="宋体" w:cs="宋体" w:hint="eastAsia"/>
            <w:kern w:val="0"/>
          </w:rPr>
          <w:t xml:space="preserve"> %rbp,%rsp</w:t>
        </w:r>
      </w:ins>
      <w:ins w:id="87" w:author="3287215331@qq.com" w:date="2018-12-28T21:26:00Z">
        <w:r w:rsidR="006311D7">
          <w:rPr>
            <w:rFonts w:ascii="宋体" w:hAnsi="宋体" w:cs="宋体" w:hint="eastAsia"/>
            <w:kern w:val="0"/>
          </w:rPr>
          <w:t>和</w:t>
        </w:r>
      </w:ins>
      <w:ins w:id="88" w:author="3287215331@qq.com" w:date="2018-12-28T21:25:00Z">
        <w:r w:rsidR="006311D7" w:rsidRPr="006311D7">
          <w:rPr>
            <w:rFonts w:ascii="宋体" w:hAnsi="宋体" w:cs="宋体" w:hint="eastAsia"/>
            <w:kern w:val="0"/>
          </w:rPr>
          <w:t>pop %rbp</w:t>
        </w:r>
      </w:ins>
      <w:ins w:id="89" w:author="3287215331@qq.com" w:date="2018-12-28T21:26:00Z">
        <w:r w:rsidR="006311D7">
          <w:rPr>
            <w:rFonts w:ascii="宋体" w:hAnsi="宋体" w:cs="宋体" w:hint="eastAsia"/>
            <w:kern w:val="0"/>
          </w:rPr>
          <w:t>），</w:t>
        </w:r>
      </w:ins>
      <w:ins w:id="90" w:author="3287215331@qq.com" w:date="2018-12-28T21:25:00Z">
        <w:r w:rsidR="006311D7" w:rsidRPr="006311D7">
          <w:rPr>
            <w:rFonts w:ascii="宋体" w:hAnsi="宋体" w:cs="宋体" w:hint="eastAsia"/>
            <w:kern w:val="0"/>
          </w:rPr>
          <w:t xml:space="preserve">恢复栈空间为调用之前的状态，然后 ret </w:t>
        </w:r>
        <w:r w:rsidR="00B85F09">
          <w:rPr>
            <w:rFonts w:ascii="宋体" w:hAnsi="宋体" w:cs="宋体" w:hint="eastAsia"/>
            <w:kern w:val="0"/>
          </w:rPr>
          <w:t>返回</w:t>
        </w:r>
      </w:ins>
      <w:ins w:id="91" w:author="3287215331@qq.com" w:date="2018-12-28T21:26:00Z">
        <w:r w:rsidR="00B85F09">
          <w:rPr>
            <w:rFonts w:ascii="宋体" w:hAnsi="宋体" w:cs="宋体" w:hint="eastAsia"/>
            <w:kern w:val="0"/>
          </w:rPr>
          <w:t>（</w:t>
        </w:r>
      </w:ins>
      <w:ins w:id="92" w:author="3287215331@qq.com" w:date="2018-12-28T21:25:00Z">
        <w:r w:rsidR="006311D7" w:rsidRPr="006311D7">
          <w:rPr>
            <w:rFonts w:ascii="宋体" w:hAnsi="宋体" w:cs="宋体" w:hint="eastAsia"/>
            <w:kern w:val="0"/>
          </w:rPr>
          <w:t>ret 相当 pop IP，将下一条要执行指令的地址设置为dest</w:t>
        </w:r>
      </w:ins>
      <w:ins w:id="93" w:author="3287215331@qq.com" w:date="2018-12-28T21:26:00Z">
        <w:r w:rsidR="00057995">
          <w:rPr>
            <w:rFonts w:ascii="宋体" w:hAnsi="宋体" w:cs="宋体" w:hint="eastAsia"/>
            <w:kern w:val="0"/>
          </w:rPr>
          <w:t>）。</w:t>
        </w:r>
      </w:ins>
      <w:ins w:id="94" w:author="3287215331@qq.com" w:date="2018-12-28T21:27:00Z">
        <w:r w:rsidR="00BF608E">
          <w:rPr>
            <w:rFonts w:ascii="宋体" w:hAnsi="宋体" w:cs="宋体" w:hint="eastAsia"/>
            <w:kern w:val="0"/>
          </w:rPr>
          <w:t>附上截图</w:t>
        </w:r>
      </w:ins>
    </w:p>
    <w:p w:rsidR="00BF608E" w:rsidRPr="00D4108B" w:rsidRDefault="00A07C5E" w:rsidP="005423AD">
      <w:pPr>
        <w:jc w:val="center"/>
        <w:rPr>
          <w:rFonts w:ascii="宋体" w:hAnsi="宋体" w:cs="宋体" w:hint="eastAsia"/>
          <w:kern w:val="0"/>
        </w:rPr>
        <w:pPrChange w:id="95" w:author="3287215331@qq.com" w:date="2018-12-28T21:28:00Z">
          <w:pPr>
            <w:jc w:val="left"/>
          </w:pPr>
        </w:pPrChange>
      </w:pPr>
      <w:ins w:id="96" w:author="3287215331@qq.com" w:date="2018-12-28T21:28:00Z">
        <w:r w:rsidRPr="005423AD">
          <w:rPr>
            <w:rFonts w:ascii="宋体" w:hAnsi="宋体" w:cs="宋体"/>
            <w:noProof/>
            <w:kern w:val="0"/>
          </w:rPr>
          <w:drawing>
            <wp:inline distT="0" distB="0" distL="0" distR="0">
              <wp:extent cx="3510280" cy="683260"/>
              <wp:effectExtent l="0" t="0" r="0" b="0"/>
              <wp:docPr id="41" name="图片 41" descr="V`DPZ6[(R5}T9XYT%X{H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DPZ6[(R5}T9XYT%X{HI[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0280" cy="683260"/>
                      </a:xfrm>
                      <a:prstGeom prst="rect">
                        <a:avLst/>
                      </a:prstGeom>
                      <a:noFill/>
                      <a:ln>
                        <a:noFill/>
                      </a:ln>
                    </pic:spPr>
                  </pic:pic>
                </a:graphicData>
              </a:graphic>
            </wp:inline>
          </w:drawing>
        </w:r>
      </w:ins>
    </w:p>
    <w:p w:rsidR="000B6263" w:rsidRDefault="006311D7">
      <w:pPr>
        <w:pStyle w:val="2"/>
        <w:rPr>
          <w:rFonts w:hint="eastAsia"/>
        </w:rPr>
      </w:pPr>
      <w:bookmarkStart w:id="97" w:name="_Toc532238410"/>
      <w:r>
        <w:rPr>
          <w:rFonts w:hint="eastAsia"/>
        </w:rPr>
        <w:lastRenderedPageBreak/>
        <w:t>3.4 本章小结</w:t>
      </w:r>
      <w:bookmarkEnd w:id="97"/>
    </w:p>
    <w:p w:rsidR="00410C2F" w:rsidRDefault="00032876" w:rsidP="00E612CF">
      <w:pPr>
        <w:pStyle w:val="aa"/>
        <w:adjustRightInd w:val="0"/>
        <w:snapToGrid w:val="0"/>
        <w:ind w:firstLine="480"/>
        <w:rPr>
          <w:rFonts w:hint="eastAsia"/>
        </w:rPr>
      </w:pPr>
      <w:ins w:id="98" w:author="3287215331@qq.com" w:date="2018-12-28T21:29:00Z">
        <w:r>
          <w:rPr>
            <w:rFonts w:hint="eastAsia"/>
          </w:rPr>
          <w:t>本章主要详细介绍了编译的概念与作用，以及在</w:t>
        </w:r>
        <w:r>
          <w:rPr>
            <w:rFonts w:hint="eastAsia"/>
          </w:rPr>
          <w:t>Ubuntu</w:t>
        </w:r>
        <w:r>
          <w:rPr>
            <w:rFonts w:hint="eastAsia"/>
          </w:rPr>
          <w:t>下</w:t>
        </w:r>
      </w:ins>
      <w:ins w:id="99" w:author="3287215331@qq.com" w:date="2018-12-28T21:30:00Z">
        <w:r>
          <w:rPr>
            <w:rFonts w:hint="eastAsia"/>
          </w:rPr>
          <w:t>编译的指令，最后</w:t>
        </w:r>
      </w:ins>
      <w:ins w:id="100" w:author="3287215331@qq.com" w:date="2018-12-28T21:31:00Z">
        <w:r>
          <w:rPr>
            <w:rFonts w:hint="eastAsia"/>
          </w:rPr>
          <w:t>我们</w:t>
        </w:r>
      </w:ins>
      <w:ins w:id="101" w:author="3287215331@qq.com" w:date="2018-12-28T21:30:00Z">
        <w:r>
          <w:rPr>
            <w:rFonts w:hint="eastAsia"/>
          </w:rPr>
          <w:t>具体到</w:t>
        </w:r>
      </w:ins>
      <w:ins w:id="102" w:author="3287215331@qq.com" w:date="2018-12-28T21:31:00Z">
        <w:r>
          <w:rPr>
            <w:rFonts w:hint="eastAsia"/>
          </w:rPr>
          <w:t>对</w:t>
        </w:r>
      </w:ins>
      <w:ins w:id="103" w:author="3287215331@qq.com" w:date="2018-12-28T21:30:00Z">
        <w:r>
          <w:rPr>
            <w:rFonts w:hint="eastAsia"/>
          </w:rPr>
          <w:t>hello</w:t>
        </w:r>
        <w:r>
          <w:t>.c</w:t>
        </w:r>
        <w:r>
          <w:rPr>
            <w:rFonts w:hint="eastAsia"/>
          </w:rPr>
          <w:t>源文件的编译文件</w:t>
        </w:r>
        <w:r>
          <w:rPr>
            <w:rFonts w:hint="eastAsia"/>
          </w:rPr>
          <w:t>h</w:t>
        </w:r>
        <w:r>
          <w:t>ello.s</w:t>
        </w:r>
        <w:r>
          <w:rPr>
            <w:rFonts w:hint="eastAsia"/>
          </w:rPr>
          <w:t>进行数据类型</w:t>
        </w:r>
      </w:ins>
      <w:ins w:id="104" w:author="3287215331@qq.com" w:date="2018-12-28T21:32:00Z">
        <w:r w:rsidR="00CF0E95">
          <w:rPr>
            <w:rFonts w:hint="eastAsia"/>
          </w:rPr>
          <w:t>（主要包括整数，字符串，数组）</w:t>
        </w:r>
      </w:ins>
      <w:ins w:id="105" w:author="3287215331@qq.com" w:date="2018-12-28T21:31:00Z">
        <w:r>
          <w:rPr>
            <w:rFonts w:hint="eastAsia"/>
          </w:rPr>
          <w:t>和操作</w:t>
        </w:r>
      </w:ins>
      <w:ins w:id="106" w:author="3287215331@qq.com" w:date="2018-12-28T21:32:00Z">
        <w:r w:rsidR="00CF0E95">
          <w:rPr>
            <w:rFonts w:hint="eastAsia"/>
          </w:rPr>
          <w:t>（赋值操作，</w:t>
        </w:r>
      </w:ins>
      <w:ins w:id="107" w:author="3287215331@qq.com" w:date="2018-12-28T21:33:00Z">
        <w:r w:rsidR="0082002D">
          <w:rPr>
            <w:rFonts w:hint="eastAsia"/>
          </w:rPr>
          <w:t>类型转换，算术和</w:t>
        </w:r>
      </w:ins>
      <w:ins w:id="108" w:author="3287215331@qq.com" w:date="2018-12-28T21:34:00Z">
        <w:r w:rsidR="0082002D">
          <w:rPr>
            <w:rFonts w:hint="eastAsia"/>
          </w:rPr>
          <w:t>位级</w:t>
        </w:r>
      </w:ins>
      <w:ins w:id="109" w:author="3287215331@qq.com" w:date="2018-12-28T21:33:00Z">
        <w:r w:rsidR="0082002D">
          <w:rPr>
            <w:rFonts w:hint="eastAsia"/>
          </w:rPr>
          <w:t>操作</w:t>
        </w:r>
      </w:ins>
      <w:ins w:id="110" w:author="3287215331@qq.com" w:date="2018-12-28T21:34:00Z">
        <w:r w:rsidR="0082002D">
          <w:rPr>
            <w:rFonts w:hint="eastAsia"/>
          </w:rPr>
          <w:t>，关系操作，指针数组结构操作以及控制转移和函数操作</w:t>
        </w:r>
      </w:ins>
      <w:ins w:id="111" w:author="3287215331@qq.com" w:date="2018-12-28T21:32:00Z">
        <w:r w:rsidR="00CF0E95">
          <w:rPr>
            <w:rFonts w:hint="eastAsia"/>
          </w:rPr>
          <w:t>）</w:t>
        </w:r>
      </w:ins>
      <w:ins w:id="112" w:author="3287215331@qq.com" w:date="2018-12-28T21:31:00Z">
        <w:r>
          <w:rPr>
            <w:rFonts w:hint="eastAsia"/>
          </w:rPr>
          <w:t>的细致</w:t>
        </w:r>
      </w:ins>
      <w:ins w:id="113" w:author="3287215331@qq.com" w:date="2018-12-28T21:30:00Z">
        <w:r>
          <w:rPr>
            <w:rFonts w:hint="eastAsia"/>
          </w:rPr>
          <w:t>分析</w:t>
        </w:r>
      </w:ins>
      <w:ins w:id="114" w:author="3287215331@qq.com" w:date="2018-12-28T21:31:00Z">
        <w:r>
          <w:rPr>
            <w:rFonts w:hint="eastAsia"/>
          </w:rPr>
          <w:t>和探讨</w:t>
        </w:r>
        <w:r w:rsidR="00CF0E95">
          <w:rPr>
            <w:rFonts w:hint="eastAsia"/>
          </w:rPr>
          <w:t>。</w:t>
        </w:r>
      </w:ins>
    </w:p>
    <w:p w:rsidR="000B6263" w:rsidRDefault="000B6263">
      <w:pPr>
        <w:pStyle w:val="1"/>
        <w:rPr>
          <w:rFonts w:hint="eastAsia"/>
          <w:lang w:val="en-US" w:eastAsia="zh-CN"/>
        </w:rPr>
      </w:pPr>
      <w:r>
        <w:rPr>
          <w:rFonts w:hint="eastAsia"/>
        </w:rPr>
        <w:br w:type="page"/>
      </w:r>
      <w:bookmarkStart w:id="115" w:name="_Toc532238411"/>
      <w:r>
        <w:rPr>
          <w:rFonts w:hint="eastAsia"/>
        </w:rPr>
        <w:lastRenderedPageBreak/>
        <w:t xml:space="preserve">第4章 </w:t>
      </w:r>
      <w:r>
        <w:rPr>
          <w:rFonts w:hint="eastAsia"/>
          <w:lang w:val="en-US" w:eastAsia="zh-CN"/>
        </w:rPr>
        <w:t>汇编</w:t>
      </w:r>
      <w:bookmarkEnd w:id="115"/>
    </w:p>
    <w:p w:rsidR="000B6263" w:rsidDel="002A4195" w:rsidRDefault="008F7A54">
      <w:pPr>
        <w:pStyle w:val="2"/>
        <w:rPr>
          <w:del w:id="116" w:author="3287215331@qq.com" w:date="2018-12-28T21:34:00Z"/>
          <w:rFonts w:hint="eastAsia"/>
          <w:color w:val="FF0000"/>
        </w:rPr>
      </w:pPr>
      <w:bookmarkStart w:id="117" w:name="_Toc532238412"/>
      <w:r>
        <w:rPr>
          <w:rFonts w:hint="eastAsia"/>
        </w:rPr>
        <w:t>4.1</w:t>
      </w:r>
      <w:r>
        <w:t xml:space="preserve"> </w:t>
      </w:r>
      <w:r w:rsidR="000B6263">
        <w:rPr>
          <w:rFonts w:hint="eastAsia"/>
        </w:rPr>
        <w:t>汇编的概念与作用</w:t>
      </w:r>
      <w:bookmarkEnd w:id="117"/>
    </w:p>
    <w:p w:rsidR="000B6263" w:rsidDel="002A4195" w:rsidRDefault="000B6263">
      <w:pPr>
        <w:rPr>
          <w:del w:id="118" w:author="3287215331@qq.com" w:date="2018-12-28T21:34:00Z"/>
          <w:rFonts w:hint="eastAsia"/>
        </w:rPr>
      </w:pPr>
    </w:p>
    <w:p w:rsidR="000B6263" w:rsidDel="002A4195" w:rsidRDefault="000B6263">
      <w:pPr>
        <w:pStyle w:val="aa"/>
        <w:adjustRightInd w:val="0"/>
        <w:snapToGrid w:val="0"/>
        <w:ind w:firstLine="480"/>
        <w:rPr>
          <w:del w:id="119" w:author="3287215331@qq.com" w:date="2018-12-28T21:34:00Z"/>
        </w:rPr>
      </w:pPr>
      <w:del w:id="120" w:author="3287215331@qq.com" w:date="2018-12-28T21:34:00Z">
        <w:r w:rsidDel="002A4195">
          <w:rPr>
            <w:rFonts w:hint="eastAsia"/>
          </w:rPr>
          <w:delText>（</w:delText>
        </w:r>
        <w:r w:rsidDel="002A4195">
          <w:rPr>
            <w:rFonts w:hint="eastAsia"/>
            <w:i/>
          </w:rPr>
          <w:delText>以下格式自行编排，编辑时删除</w:delText>
        </w:r>
        <w:r w:rsidDel="002A4195">
          <w:rPr>
            <w:rFonts w:hint="eastAsia"/>
          </w:rPr>
          <w:delText>）</w:delText>
        </w:r>
      </w:del>
    </w:p>
    <w:p w:rsidR="000B6263" w:rsidRDefault="000B6263" w:rsidP="002A4195">
      <w:pPr>
        <w:pStyle w:val="2"/>
        <w:pPrChange w:id="121" w:author="3287215331@qq.com" w:date="2018-12-28T21:34:00Z">
          <w:pPr/>
        </w:pPrChange>
      </w:pPr>
    </w:p>
    <w:p w:rsidR="000B6263" w:rsidRPr="00895AD8" w:rsidRDefault="00881C76" w:rsidP="009D7703">
      <w:pPr>
        <w:pStyle w:val="ae"/>
        <w:adjustRightInd w:val="0"/>
        <w:snapToGrid w:val="0"/>
        <w:spacing w:after="0" w:line="324" w:lineRule="auto"/>
        <w:ind w:left="480"/>
        <w:rPr>
          <w:b/>
          <w:rPrChange w:id="122" w:author="3287215331@qq.com" w:date="2018-12-31T18:12:00Z">
            <w:rPr/>
          </w:rPrChange>
        </w:rPr>
      </w:pPr>
      <w:r w:rsidRPr="00895AD8">
        <w:rPr>
          <w:rFonts w:hint="eastAsia"/>
          <w:b/>
          <w:rPrChange w:id="123" w:author="3287215331@qq.com" w:date="2018-12-31T18:12:00Z">
            <w:rPr>
              <w:rFonts w:hint="eastAsia"/>
            </w:rPr>
          </w:rPrChange>
        </w:rPr>
        <w:t>概念</w:t>
      </w:r>
    </w:p>
    <w:p w:rsidR="00881C76" w:rsidRDefault="009D7703" w:rsidP="009D7703">
      <w:pPr>
        <w:pStyle w:val="ae"/>
        <w:adjustRightInd w:val="0"/>
        <w:snapToGrid w:val="0"/>
        <w:spacing w:after="0"/>
        <w:ind w:left="480"/>
      </w:pPr>
      <w:r>
        <w:rPr>
          <w:rFonts w:hint="eastAsia"/>
        </w:rPr>
        <w:t>驱动程序运行汇编器</w:t>
      </w:r>
      <w:r>
        <w:rPr>
          <w:rFonts w:hint="eastAsia"/>
        </w:rPr>
        <w:t>as</w:t>
      </w:r>
      <w:r>
        <w:rPr>
          <w:rFonts w:hint="eastAsia"/>
        </w:rPr>
        <w:t>，将</w:t>
      </w:r>
      <w:r w:rsidRPr="009D7703">
        <w:rPr>
          <w:rFonts w:hint="eastAsia"/>
        </w:rPr>
        <w:t>汇编语言</w:t>
      </w:r>
      <w:r w:rsidR="00CB1062">
        <w:rPr>
          <w:rFonts w:hint="eastAsia"/>
        </w:rPr>
        <w:t>（这里是</w:t>
      </w:r>
      <w:r w:rsidR="00CB1062">
        <w:rPr>
          <w:rFonts w:hint="eastAsia"/>
        </w:rPr>
        <w:t>hello</w:t>
      </w:r>
      <w:r w:rsidR="00CB1062">
        <w:t>.s</w:t>
      </w:r>
      <w:r w:rsidR="00CB1062">
        <w:rPr>
          <w:rFonts w:hint="eastAsia"/>
        </w:rPr>
        <w:t>）</w:t>
      </w:r>
      <w:r w:rsidRPr="009D7703">
        <w:rPr>
          <w:rFonts w:hint="eastAsia"/>
        </w:rPr>
        <w:t>翻译成机器语言</w:t>
      </w:r>
      <w:r w:rsidR="00CB1062">
        <w:rPr>
          <w:rFonts w:hint="eastAsia"/>
        </w:rPr>
        <w:t>（</w:t>
      </w:r>
      <w:r w:rsidR="00CB1062">
        <w:rPr>
          <w:rFonts w:hint="eastAsia"/>
        </w:rPr>
        <w:t>hello</w:t>
      </w:r>
      <w:r w:rsidR="00CB1062">
        <w:t>.o</w:t>
      </w:r>
      <w:r w:rsidR="00CB1062">
        <w:rPr>
          <w:rFonts w:hint="eastAsia"/>
        </w:rPr>
        <w:t>）</w:t>
      </w:r>
      <w:r w:rsidRPr="009D7703">
        <w:rPr>
          <w:rFonts w:hint="eastAsia"/>
        </w:rPr>
        <w:t>的过程称为汇编</w:t>
      </w:r>
      <w:r w:rsidR="008314CD">
        <w:rPr>
          <w:rFonts w:hint="eastAsia"/>
        </w:rPr>
        <w:t>，同时这个机器语言文件也是可重定位目标文件</w:t>
      </w:r>
      <w:r w:rsidR="00512B61">
        <w:rPr>
          <w:rFonts w:hint="eastAsia"/>
        </w:rPr>
        <w:t>。</w:t>
      </w:r>
    </w:p>
    <w:p w:rsidR="00A345DB" w:rsidRPr="00895AD8" w:rsidRDefault="00A345DB" w:rsidP="009D7703">
      <w:pPr>
        <w:pStyle w:val="ae"/>
        <w:adjustRightInd w:val="0"/>
        <w:snapToGrid w:val="0"/>
        <w:spacing w:after="0"/>
        <w:ind w:left="480"/>
        <w:rPr>
          <w:b/>
          <w:rPrChange w:id="124" w:author="3287215331@qq.com" w:date="2018-12-31T18:12:00Z">
            <w:rPr/>
          </w:rPrChange>
        </w:rPr>
      </w:pPr>
      <w:r w:rsidRPr="00895AD8">
        <w:rPr>
          <w:rFonts w:hint="eastAsia"/>
          <w:b/>
          <w:rPrChange w:id="125" w:author="3287215331@qq.com" w:date="2018-12-31T18:12:00Z">
            <w:rPr>
              <w:rFonts w:hint="eastAsia"/>
            </w:rPr>
          </w:rPrChange>
        </w:rPr>
        <w:t>作用</w:t>
      </w:r>
    </w:p>
    <w:p w:rsidR="00A345DB" w:rsidRDefault="00F27721" w:rsidP="009D7703">
      <w:pPr>
        <w:pStyle w:val="ae"/>
        <w:adjustRightInd w:val="0"/>
        <w:snapToGrid w:val="0"/>
        <w:spacing w:after="0"/>
        <w:ind w:left="480"/>
        <w:rPr>
          <w:rFonts w:hint="eastAsia"/>
        </w:rPr>
      </w:pPr>
      <w:r>
        <w:rPr>
          <w:rFonts w:hint="eastAsia"/>
        </w:rPr>
        <w:t>汇编就是将高级语言转化为机器可直接识别执行的代码文件的过程，汇编器将</w:t>
      </w:r>
      <w:r w:rsidRPr="00F27721">
        <w:rPr>
          <w:rFonts w:hint="eastAsia"/>
        </w:rPr>
        <w:t xml:space="preserve">.s </w:t>
      </w:r>
      <w:r w:rsidRPr="00F27721">
        <w:rPr>
          <w:rFonts w:hint="eastAsia"/>
        </w:rPr>
        <w:t>汇编程序翻译成机器语言指令，把这些指令打包成可重定位</w:t>
      </w:r>
      <w:r w:rsidRPr="00F27721">
        <w:rPr>
          <w:rFonts w:hint="eastAsia"/>
        </w:rPr>
        <w:t xml:space="preserve"> </w:t>
      </w:r>
      <w:r w:rsidRPr="00F27721">
        <w:rPr>
          <w:rFonts w:hint="eastAsia"/>
        </w:rPr>
        <w:t>目标程序的格式，并将结果保存在</w:t>
      </w:r>
      <w:r w:rsidRPr="00F27721">
        <w:rPr>
          <w:rFonts w:hint="eastAsia"/>
        </w:rPr>
        <w:t xml:space="preserve">.o </w:t>
      </w:r>
      <w:r w:rsidRPr="00F27721">
        <w:rPr>
          <w:rFonts w:hint="eastAsia"/>
        </w:rPr>
        <w:t>目标文件中，</w:t>
      </w:r>
      <w:r w:rsidRPr="00F27721">
        <w:rPr>
          <w:rFonts w:hint="eastAsia"/>
        </w:rPr>
        <w:t xml:space="preserve">.o </w:t>
      </w:r>
      <w:r w:rsidRPr="00F27721">
        <w:rPr>
          <w:rFonts w:hint="eastAsia"/>
        </w:rPr>
        <w:t>文件是一个二进制文件，它</w:t>
      </w:r>
      <w:r w:rsidRPr="00F27721">
        <w:rPr>
          <w:rFonts w:hint="eastAsia"/>
        </w:rPr>
        <w:t xml:space="preserve"> </w:t>
      </w:r>
      <w:r w:rsidRPr="00F27721">
        <w:rPr>
          <w:rFonts w:hint="eastAsia"/>
        </w:rPr>
        <w:t>包含程序的指令编码</w:t>
      </w:r>
      <w:r>
        <w:rPr>
          <w:rFonts w:hint="eastAsia"/>
        </w:rPr>
        <w:t>。</w:t>
      </w:r>
    </w:p>
    <w:p w:rsidR="000B6263" w:rsidRDefault="000B6263">
      <w:pPr>
        <w:pStyle w:val="2"/>
        <w:rPr>
          <w:rFonts w:hint="eastAsia"/>
        </w:rPr>
      </w:pPr>
      <w:bookmarkStart w:id="126" w:name="_Toc532238413"/>
      <w:r>
        <w:rPr>
          <w:rFonts w:hint="eastAsia"/>
        </w:rPr>
        <w:t>4.2 在Ubuntu下汇编的命令</w:t>
      </w:r>
      <w:bookmarkEnd w:id="126"/>
    </w:p>
    <w:p w:rsidR="00D97AD9" w:rsidRDefault="002A4195" w:rsidP="009D7703">
      <w:pPr>
        <w:pStyle w:val="aa"/>
        <w:adjustRightInd w:val="0"/>
        <w:snapToGrid w:val="0"/>
        <w:ind w:firstLine="480"/>
        <w:rPr>
          <w:ins w:id="127" w:author="3287215331@qq.com" w:date="2018-12-28T21:38:00Z"/>
        </w:rPr>
      </w:pPr>
      <w:ins w:id="128" w:author="3287215331@qq.com" w:date="2018-12-28T21:35:00Z">
        <w:r>
          <w:rPr>
            <w:rFonts w:hint="eastAsia"/>
          </w:rPr>
          <w:t>汇编的命令</w:t>
        </w:r>
      </w:ins>
    </w:p>
    <w:p w:rsidR="00D97AD9" w:rsidRDefault="00FA52AE" w:rsidP="009D7703">
      <w:pPr>
        <w:pStyle w:val="aa"/>
        <w:adjustRightInd w:val="0"/>
        <w:snapToGrid w:val="0"/>
        <w:ind w:firstLine="480"/>
        <w:rPr>
          <w:ins w:id="129" w:author="3287215331@qq.com" w:date="2018-12-28T21:35:00Z"/>
          <w:rFonts w:hint="eastAsia"/>
        </w:rPr>
      </w:pPr>
      <w:ins w:id="130" w:author="3287215331@qq.com" w:date="2018-12-28T21:35:00Z">
        <w:r>
          <w:rPr>
            <w:rFonts w:hint="eastAsia"/>
          </w:rPr>
          <w:t>a</w:t>
        </w:r>
        <w:r>
          <w:t>s hello.s -o hello.o</w:t>
        </w:r>
      </w:ins>
      <w:ins w:id="131" w:author="3287215331@qq.com" w:date="2018-12-28T21:38:00Z">
        <w:r w:rsidR="00D97AD9">
          <w:rPr>
            <w:rFonts w:hint="eastAsia"/>
          </w:rPr>
          <w:t>或者</w:t>
        </w:r>
      </w:ins>
    </w:p>
    <w:p w:rsidR="00BA7F28" w:rsidRDefault="00D97AD9" w:rsidP="009D7703">
      <w:pPr>
        <w:pStyle w:val="aa"/>
        <w:adjustRightInd w:val="0"/>
        <w:snapToGrid w:val="0"/>
        <w:ind w:firstLine="480"/>
      </w:pPr>
      <w:ins w:id="132" w:author="3287215331@qq.com" w:date="2018-12-28T21:38:00Z">
        <w:r>
          <w:rPr>
            <w:rFonts w:hint="eastAsia"/>
          </w:rPr>
          <w:t>g</w:t>
        </w:r>
        <w:r>
          <w:t>cc -o hello.</w:t>
        </w:r>
      </w:ins>
      <w:r w:rsidR="00325B10">
        <w:rPr>
          <w:rFonts w:hint="eastAsia"/>
        </w:rPr>
        <w:t>s</w:t>
      </w:r>
      <w:ins w:id="133" w:author="3287215331@qq.com" w:date="2018-12-28T21:38:00Z">
        <w:r>
          <w:t xml:space="preserve"> -o hello.o</w:t>
        </w:r>
      </w:ins>
    </w:p>
    <w:p w:rsidR="00F913ED" w:rsidRDefault="00F913ED">
      <w:pPr>
        <w:pStyle w:val="aa"/>
        <w:adjustRightInd w:val="0"/>
        <w:snapToGrid w:val="0"/>
        <w:ind w:firstLine="480"/>
      </w:pPr>
      <w:r>
        <w:rPr>
          <w:rFonts w:hint="eastAsia"/>
        </w:rPr>
        <w:t>附上截图</w:t>
      </w:r>
    </w:p>
    <w:p w:rsidR="00F913ED" w:rsidRDefault="00A07C5E">
      <w:pPr>
        <w:pStyle w:val="aa"/>
        <w:adjustRightInd w:val="0"/>
        <w:snapToGrid w:val="0"/>
        <w:ind w:firstLine="480"/>
        <w:rPr>
          <w:ins w:id="134" w:author="3287215331@qq.com" w:date="2018-12-28T21:35:00Z"/>
          <w:rFonts w:hint="eastAsia"/>
        </w:rPr>
      </w:pPr>
      <w:r w:rsidRPr="00AD4702">
        <w:rPr>
          <w:noProof/>
        </w:rPr>
        <w:drawing>
          <wp:inline distT="0" distB="0" distL="0" distR="0">
            <wp:extent cx="6137910" cy="344741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7910" cy="3447415"/>
                    </a:xfrm>
                    <a:prstGeom prst="rect">
                      <a:avLst/>
                    </a:prstGeom>
                    <a:noFill/>
                    <a:ln>
                      <a:noFill/>
                    </a:ln>
                  </pic:spPr>
                </pic:pic>
              </a:graphicData>
            </a:graphic>
          </wp:inline>
        </w:drawing>
      </w:r>
    </w:p>
    <w:p w:rsidR="000B6263" w:rsidDel="002A4195" w:rsidRDefault="000B6263">
      <w:pPr>
        <w:pStyle w:val="aa"/>
        <w:adjustRightInd w:val="0"/>
        <w:snapToGrid w:val="0"/>
        <w:ind w:firstLine="480"/>
        <w:rPr>
          <w:del w:id="135" w:author="3287215331@qq.com" w:date="2018-12-28T21:35:00Z"/>
        </w:rPr>
      </w:pPr>
      <w:del w:id="136" w:author="3287215331@qq.com" w:date="2018-12-28T21:35:00Z">
        <w:r w:rsidDel="002A4195">
          <w:rPr>
            <w:rFonts w:hint="eastAsia"/>
          </w:rPr>
          <w:lastRenderedPageBreak/>
          <w:delText>（</w:delText>
        </w:r>
        <w:r w:rsidDel="002A4195">
          <w:rPr>
            <w:rFonts w:hint="eastAsia"/>
            <w:i/>
          </w:rPr>
          <w:delText>以下格式自行编排，编辑时删除</w:delText>
        </w:r>
        <w:r w:rsidDel="002A4195">
          <w:rPr>
            <w:rFonts w:hint="eastAsia"/>
          </w:rPr>
          <w:delText>）</w:delText>
        </w:r>
      </w:del>
    </w:p>
    <w:p w:rsidR="000B6263" w:rsidDel="00BA7F28" w:rsidRDefault="000B6263">
      <w:pPr>
        <w:pStyle w:val="aa"/>
        <w:adjustRightInd w:val="0"/>
        <w:snapToGrid w:val="0"/>
        <w:ind w:firstLine="480"/>
        <w:rPr>
          <w:del w:id="137" w:author="3287215331@qq.com" w:date="2018-12-28T21:35:00Z"/>
          <w:rFonts w:hint="eastAsia"/>
        </w:rPr>
      </w:pPr>
      <w:del w:id="138" w:author="3287215331@qq.com" w:date="2018-12-28T21:35:00Z">
        <w:r w:rsidDel="00BA7F28">
          <w:rPr>
            <w:rFonts w:hint="eastAsia"/>
          </w:rPr>
          <w:delText>应截图，展示汇编过程！</w:delText>
        </w:r>
      </w:del>
    </w:p>
    <w:p w:rsidR="000B6263" w:rsidRDefault="000B6263">
      <w:pPr>
        <w:pStyle w:val="2"/>
        <w:rPr>
          <w:rFonts w:hint="eastAsia"/>
        </w:rPr>
      </w:pPr>
      <w:bookmarkStart w:id="139" w:name="_Toc532238414"/>
      <w:r>
        <w:rPr>
          <w:rFonts w:hint="eastAsia"/>
        </w:rPr>
        <w:t>4.3 可重定位目标elf格式</w:t>
      </w:r>
      <w:bookmarkEnd w:id="139"/>
    </w:p>
    <w:p w:rsidR="005A0BA4" w:rsidRDefault="000B6263">
      <w:r>
        <w:rPr>
          <w:rFonts w:hint="eastAsia"/>
        </w:rPr>
        <w:t xml:space="preserve">    </w:t>
      </w:r>
      <w:r w:rsidR="005A0BA4">
        <w:rPr>
          <w:rFonts w:hint="eastAsia"/>
        </w:rPr>
        <w:t>1</w:t>
      </w:r>
      <w:r w:rsidR="005A0BA4">
        <w:rPr>
          <w:rFonts w:hint="eastAsia"/>
        </w:rPr>
        <w:t>）读取可重定位目标文件。</w:t>
      </w:r>
    </w:p>
    <w:p w:rsidR="000B6263" w:rsidRDefault="005A0BA4">
      <w:r>
        <w:t xml:space="preserve">    </w:t>
      </w:r>
      <w:r w:rsidR="0054708F">
        <w:rPr>
          <w:rFonts w:hint="eastAsia"/>
        </w:rPr>
        <w:t>键入命令行</w:t>
      </w:r>
      <w:r w:rsidR="0054708F">
        <w:rPr>
          <w:rFonts w:hint="eastAsia"/>
        </w:rPr>
        <w:t>readelf</w:t>
      </w:r>
      <w:r w:rsidR="0054708F">
        <w:t xml:space="preserve">  -a hello.o  &gt;hello.elf</w:t>
      </w:r>
      <w:r w:rsidR="0054708F">
        <w:rPr>
          <w:rFonts w:hint="eastAsia"/>
        </w:rPr>
        <w:t>将</w:t>
      </w:r>
      <w:r w:rsidR="0054708F">
        <w:rPr>
          <w:rFonts w:hint="eastAsia"/>
        </w:rPr>
        <w:t>elf</w:t>
      </w:r>
      <w:r w:rsidR="0054708F">
        <w:rPr>
          <w:rFonts w:hint="eastAsia"/>
        </w:rPr>
        <w:t>可重定位目标文件输出定向到文本文件</w:t>
      </w:r>
      <w:r w:rsidR="0054708F">
        <w:rPr>
          <w:rFonts w:hint="eastAsia"/>
        </w:rPr>
        <w:t>hello</w:t>
      </w:r>
      <w:r w:rsidR="0054708F">
        <w:t>.elf</w:t>
      </w:r>
      <w:r w:rsidR="0054708F">
        <w:rPr>
          <w:rFonts w:hint="eastAsia"/>
        </w:rPr>
        <w:t>中，附上截图。</w:t>
      </w:r>
    </w:p>
    <w:p w:rsidR="00C5713F" w:rsidRPr="00C5713F" w:rsidRDefault="00A07C5E" w:rsidP="005A0BA4">
      <w:pPr>
        <w:jc w:val="center"/>
        <w:rPr>
          <w:rFonts w:ascii="宋体" w:hAnsi="宋体" w:cs="宋体"/>
          <w:kern w:val="0"/>
        </w:rPr>
      </w:pPr>
      <w:r w:rsidRPr="00C5713F">
        <w:rPr>
          <w:rFonts w:ascii="宋体" w:hAnsi="宋体" w:cs="宋体"/>
          <w:noProof/>
          <w:kern w:val="0"/>
        </w:rPr>
        <w:drawing>
          <wp:inline distT="0" distB="0" distL="0" distR="0">
            <wp:extent cx="6484620" cy="3657600"/>
            <wp:effectExtent l="0" t="0" r="0" b="0"/>
            <wp:docPr id="43" name="图片 43" descr="{V1`FT[N]H[CMVLVF}B_0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1`FT[N]H[CMVLVF}B_0L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4620" cy="3657600"/>
                    </a:xfrm>
                    <a:prstGeom prst="rect">
                      <a:avLst/>
                    </a:prstGeom>
                    <a:noFill/>
                    <a:ln>
                      <a:noFill/>
                    </a:ln>
                  </pic:spPr>
                </pic:pic>
              </a:graphicData>
            </a:graphic>
          </wp:inline>
        </w:drawing>
      </w:r>
    </w:p>
    <w:p w:rsidR="0054708F" w:rsidRDefault="005A0BA4" w:rsidP="005A0BA4">
      <w:pPr>
        <w:jc w:val="center"/>
        <w:rPr>
          <w:rFonts w:hint="eastAsia"/>
        </w:rPr>
      </w:pPr>
      <w:r>
        <w:rPr>
          <w:rFonts w:hint="eastAsia"/>
        </w:rPr>
        <w:t>readelf</w:t>
      </w:r>
      <w:r>
        <w:rPr>
          <w:rFonts w:hint="eastAsia"/>
        </w:rPr>
        <w:t>指令以及生成的</w:t>
      </w:r>
      <w:r>
        <w:rPr>
          <w:rFonts w:hint="eastAsia"/>
        </w:rPr>
        <w:t>elf</w:t>
      </w:r>
      <w:r>
        <w:rPr>
          <w:rFonts w:hint="eastAsia"/>
        </w:rPr>
        <w:t>文件</w:t>
      </w:r>
    </w:p>
    <w:p w:rsidR="005A0BA4" w:rsidRDefault="005A0BA4">
      <w:r>
        <w:rPr>
          <w:rFonts w:hint="eastAsia"/>
        </w:rPr>
        <w:t xml:space="preserve"> </w:t>
      </w:r>
      <w:r>
        <w:t xml:space="preserve">   </w:t>
      </w:r>
      <w:r>
        <w:rPr>
          <w:rFonts w:hint="eastAsia"/>
        </w:rPr>
        <w:t>2</w:t>
      </w:r>
      <w:r>
        <w:rPr>
          <w:rFonts w:hint="eastAsia"/>
        </w:rPr>
        <w:t>）</w:t>
      </w:r>
      <w:r w:rsidR="00E973FA">
        <w:rPr>
          <w:rFonts w:hint="eastAsia"/>
        </w:rPr>
        <w:t>作出典型的</w:t>
      </w:r>
      <w:r w:rsidR="00E973FA">
        <w:rPr>
          <w:rFonts w:hint="eastAsia"/>
        </w:rPr>
        <w:t>E</w:t>
      </w:r>
      <w:r w:rsidR="00E973FA">
        <w:t>LF</w:t>
      </w:r>
      <w:r w:rsidR="00E973FA">
        <w:rPr>
          <w:rFonts w:hint="eastAsia"/>
        </w:rPr>
        <w:t>可重定位目标文件的表格。</w:t>
      </w:r>
    </w:p>
    <w:p w:rsidR="00E973FA" w:rsidRDefault="00E973FA">
      <w:r>
        <w:rPr>
          <w:rFonts w:hint="eastAsia"/>
        </w:rPr>
        <w:t xml:space="preserve"> </w:t>
      </w:r>
      <w:r>
        <w:t xml:space="preserve">   </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1338"/>
      </w:tblGrid>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t>ELF</w:t>
            </w:r>
            <w:r>
              <w:rPr>
                <w:rFonts w:hint="eastAsia"/>
              </w:rPr>
              <w:t>头</w:t>
            </w:r>
          </w:p>
        </w:tc>
        <w:tc>
          <w:tcPr>
            <w:tcW w:w="1338" w:type="dxa"/>
            <w:vMerge w:val="restart"/>
            <w:shd w:val="clear" w:color="auto" w:fill="auto"/>
            <w:vAlign w:val="center"/>
          </w:tcPr>
          <w:p w:rsidR="00E973FA" w:rsidRDefault="00E973FA" w:rsidP="00D12579">
            <w:pPr>
              <w:widowControl w:val="0"/>
              <w:jc w:val="center"/>
            </w:pPr>
            <w:r>
              <w:rPr>
                <w:rFonts w:hint="eastAsia"/>
              </w:rPr>
              <w:t>节</w:t>
            </w: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text</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rodata</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data</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bss</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symtab</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rel.text</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rel.data</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debug</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line</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t>.</w:t>
            </w:r>
            <w:r>
              <w:t>strtab</w:t>
            </w:r>
          </w:p>
        </w:tc>
        <w:tc>
          <w:tcPr>
            <w:tcW w:w="1338" w:type="dxa"/>
            <w:vMerge/>
            <w:shd w:val="clear" w:color="auto" w:fill="auto"/>
            <w:vAlign w:val="center"/>
          </w:tcPr>
          <w:p w:rsidR="00E973FA" w:rsidRDefault="00E973FA" w:rsidP="00D12579">
            <w:pPr>
              <w:widowControl w:val="0"/>
              <w:jc w:val="center"/>
              <w:rPr>
                <w:rFonts w:hint="eastAsia"/>
              </w:rPr>
            </w:pPr>
          </w:p>
        </w:tc>
      </w:tr>
      <w:tr w:rsidR="00E973FA" w:rsidTr="00D12579">
        <w:trPr>
          <w:jc w:val="center"/>
        </w:trPr>
        <w:tc>
          <w:tcPr>
            <w:tcW w:w="2510" w:type="dxa"/>
            <w:shd w:val="clear" w:color="auto" w:fill="auto"/>
            <w:vAlign w:val="center"/>
          </w:tcPr>
          <w:p w:rsidR="00E973FA" w:rsidRDefault="00E973FA" w:rsidP="00D12579">
            <w:pPr>
              <w:widowControl w:val="0"/>
              <w:jc w:val="center"/>
              <w:rPr>
                <w:rFonts w:hint="eastAsia"/>
              </w:rPr>
            </w:pPr>
            <w:r>
              <w:rPr>
                <w:rFonts w:hint="eastAsia"/>
              </w:rPr>
              <w:lastRenderedPageBreak/>
              <w:t>节头部表</w:t>
            </w:r>
          </w:p>
        </w:tc>
        <w:tc>
          <w:tcPr>
            <w:tcW w:w="1338" w:type="dxa"/>
            <w:shd w:val="clear" w:color="auto" w:fill="auto"/>
            <w:vAlign w:val="center"/>
          </w:tcPr>
          <w:p w:rsidR="00E973FA" w:rsidRDefault="00E973FA" w:rsidP="00D12579">
            <w:pPr>
              <w:widowControl w:val="0"/>
              <w:jc w:val="center"/>
            </w:pPr>
            <w:r>
              <w:rPr>
                <w:rFonts w:hint="eastAsia"/>
              </w:rPr>
              <w:t>描述目标</w:t>
            </w:r>
          </w:p>
          <w:p w:rsidR="00E973FA" w:rsidRDefault="00E973FA" w:rsidP="00D12579">
            <w:pPr>
              <w:widowControl w:val="0"/>
              <w:jc w:val="center"/>
              <w:rPr>
                <w:rFonts w:hint="eastAsia"/>
              </w:rPr>
            </w:pPr>
            <w:r>
              <w:rPr>
                <w:rFonts w:hint="eastAsia"/>
              </w:rPr>
              <w:t>文件的节</w:t>
            </w:r>
          </w:p>
        </w:tc>
      </w:tr>
    </w:tbl>
    <w:p w:rsidR="00E973FA" w:rsidRDefault="00A5538E">
      <w:r>
        <w:t xml:space="preserve">    </w:t>
      </w:r>
      <w:r>
        <w:rPr>
          <w:rFonts w:hint="eastAsia"/>
        </w:rPr>
        <w:t>3</w:t>
      </w:r>
      <w:r>
        <w:rPr>
          <w:rFonts w:hint="eastAsia"/>
        </w:rPr>
        <w:t>）列出</w:t>
      </w:r>
      <w:r>
        <w:rPr>
          <w:rFonts w:hint="eastAsia"/>
        </w:rPr>
        <w:t>E</w:t>
      </w:r>
      <w:r>
        <w:t>LF</w:t>
      </w:r>
      <w:r>
        <w:rPr>
          <w:rFonts w:hint="eastAsia"/>
        </w:rPr>
        <w:t>文件的节的内容</w:t>
      </w:r>
    </w:p>
    <w:p w:rsidR="00875324" w:rsidRDefault="00875324" w:rsidP="009A5AED">
      <w:r>
        <w:rPr>
          <w:rFonts w:hint="eastAsia"/>
        </w:rPr>
        <w:t xml:space="preserve"> </w:t>
      </w:r>
      <w:r>
        <w:t xml:space="preserve">   ELF </w:t>
      </w:r>
      <w:r w:rsidR="009A5AED">
        <w:rPr>
          <w:rFonts w:hint="eastAsia"/>
        </w:rPr>
        <w:t>头</w:t>
      </w:r>
      <w:r w:rsidR="00AF4F47">
        <w:rPr>
          <w:rFonts w:hint="eastAsia"/>
        </w:rPr>
        <w:t>：</w:t>
      </w:r>
      <w:r w:rsidR="009A5AED" w:rsidRPr="009A5AED">
        <w:rPr>
          <w:rFonts w:hint="eastAsia"/>
        </w:rPr>
        <w:t>以</w:t>
      </w:r>
      <w:r w:rsidR="009A5AED">
        <w:rPr>
          <w:rFonts w:hint="eastAsia"/>
        </w:rPr>
        <w:t xml:space="preserve"> 16</w:t>
      </w:r>
      <w:r w:rsidR="009A5AED">
        <w:rPr>
          <w:rFonts w:hint="eastAsia"/>
        </w:rPr>
        <w:t>字节</w:t>
      </w:r>
      <w:r w:rsidR="009A5AED" w:rsidRPr="009A5AED">
        <w:rPr>
          <w:rFonts w:hint="eastAsia"/>
        </w:rPr>
        <w:t>的序列</w:t>
      </w:r>
      <w:r w:rsidR="009A5AED">
        <w:rPr>
          <w:rFonts w:hint="eastAsia"/>
        </w:rPr>
        <w:t>开始，这个序列</w:t>
      </w:r>
      <w:r w:rsidR="009A5AED" w:rsidRPr="009A5AED">
        <w:rPr>
          <w:rFonts w:hint="eastAsia"/>
        </w:rPr>
        <w:t>描述了生成该文件的系统</w:t>
      </w:r>
      <w:r w:rsidR="009A5AED">
        <w:rPr>
          <w:rFonts w:hint="eastAsia"/>
        </w:rPr>
        <w:t>的字的大小和字节顺序。</w:t>
      </w:r>
      <w:r w:rsidR="009A5AED">
        <w:rPr>
          <w:rFonts w:hint="eastAsia"/>
        </w:rPr>
        <w:t>ELF</w:t>
      </w:r>
      <w:r w:rsidR="009A5AED" w:rsidRPr="009A5AED">
        <w:rPr>
          <w:rFonts w:hint="eastAsia"/>
        </w:rPr>
        <w:t>头剩下的部分包含帮助链接器语法分析和解释目标文件的信息，其中包括</w:t>
      </w:r>
      <w:r w:rsidR="009A5AED">
        <w:rPr>
          <w:rFonts w:hint="eastAsia"/>
        </w:rPr>
        <w:t>ELF</w:t>
      </w:r>
      <w:r w:rsidR="009A5AED" w:rsidRPr="009A5AED">
        <w:rPr>
          <w:rFonts w:hint="eastAsia"/>
        </w:rPr>
        <w:t>头的大小、目标文件的类型、机器类型</w:t>
      </w:r>
      <w:r w:rsidR="009A5AED">
        <w:rPr>
          <w:rFonts w:hint="eastAsia"/>
        </w:rPr>
        <w:t>（如</w:t>
      </w:r>
      <w:r w:rsidR="009A5AED">
        <w:rPr>
          <w:rFonts w:hint="eastAsia"/>
        </w:rPr>
        <w:t>x86-64</w:t>
      </w:r>
      <w:r w:rsidR="009A5AED">
        <w:rPr>
          <w:rFonts w:hint="eastAsia"/>
        </w:rPr>
        <w:t>）</w:t>
      </w:r>
      <w:r w:rsidR="009E4F0F">
        <w:rPr>
          <w:rFonts w:hint="eastAsia"/>
        </w:rPr>
        <w:t>、</w:t>
      </w:r>
      <w:r w:rsidR="009A5AED" w:rsidRPr="009A5AED">
        <w:rPr>
          <w:rFonts w:hint="eastAsia"/>
        </w:rPr>
        <w:t>节头部表（</w:t>
      </w:r>
      <w:r w:rsidR="009A5AED" w:rsidRPr="009A5AED">
        <w:rPr>
          <w:rFonts w:hint="eastAsia"/>
        </w:rPr>
        <w:t>section header table</w:t>
      </w:r>
      <w:r w:rsidR="009A5AED" w:rsidRPr="009A5AED">
        <w:rPr>
          <w:rFonts w:hint="eastAsia"/>
        </w:rPr>
        <w:t>）的文件偏移，以及节头部表中条目的大</w:t>
      </w:r>
      <w:r w:rsidR="009E4F0F">
        <w:rPr>
          <w:rFonts w:hint="eastAsia"/>
        </w:rPr>
        <w:t>小和数量</w:t>
      </w:r>
      <w:r w:rsidR="009A5AED" w:rsidRPr="009A5AED">
        <w:rPr>
          <w:rFonts w:hint="eastAsia"/>
        </w:rPr>
        <w:t>。</w:t>
      </w:r>
      <w:r w:rsidR="009E4F0F">
        <w:rPr>
          <w:rFonts w:hint="eastAsia"/>
        </w:rPr>
        <w:t>不同节的位置和大小是由节头部表描述的，其中目标文件中每个节都有一个固定大小的条目</w:t>
      </w:r>
      <w:r w:rsidR="002A5E6B">
        <w:rPr>
          <w:rFonts w:hint="eastAsia"/>
        </w:rPr>
        <w:t>。（附上截图）</w:t>
      </w:r>
    </w:p>
    <w:p w:rsidR="002A5E6B" w:rsidRDefault="00A07C5E" w:rsidP="00AE6BAA">
      <w:pPr>
        <w:jc w:val="center"/>
        <w:rPr>
          <w:rFonts w:ascii="宋体" w:hAnsi="宋体" w:cs="宋体"/>
          <w:kern w:val="0"/>
        </w:rPr>
      </w:pPr>
      <w:r w:rsidRPr="00AE6BAA">
        <w:rPr>
          <w:rFonts w:ascii="宋体" w:hAnsi="宋体" w:cs="宋体"/>
          <w:noProof/>
          <w:kern w:val="0"/>
        </w:rPr>
        <w:drawing>
          <wp:inline distT="0" distB="0" distL="0" distR="0">
            <wp:extent cx="5969635" cy="3615690"/>
            <wp:effectExtent l="0" t="0" r="0" b="0"/>
            <wp:docPr id="44" name="图片 44" descr="W{SIYHAQO6[GQED2OSRC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SIYHAQO6[GQED2OSRCGK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635" cy="3615690"/>
                    </a:xfrm>
                    <a:prstGeom prst="rect">
                      <a:avLst/>
                    </a:prstGeom>
                    <a:noFill/>
                    <a:ln>
                      <a:noFill/>
                    </a:ln>
                  </pic:spPr>
                </pic:pic>
              </a:graphicData>
            </a:graphic>
          </wp:inline>
        </w:drawing>
      </w:r>
    </w:p>
    <w:p w:rsidR="00AE6BAA" w:rsidRPr="00AE6BAA" w:rsidRDefault="00AE6BAA" w:rsidP="00AE6BAA">
      <w:pPr>
        <w:jc w:val="center"/>
        <w:rPr>
          <w:rFonts w:ascii="宋体" w:hAnsi="宋体" w:cs="宋体" w:hint="eastAsia"/>
          <w:kern w:val="0"/>
        </w:rPr>
      </w:pPr>
      <w:r>
        <w:rPr>
          <w:rFonts w:ascii="宋体" w:hAnsi="宋体" w:cs="宋体"/>
          <w:kern w:val="0"/>
        </w:rPr>
        <w:t>ELF</w:t>
      </w:r>
      <w:r>
        <w:rPr>
          <w:rFonts w:ascii="宋体" w:hAnsi="宋体" w:cs="宋体" w:hint="eastAsia"/>
          <w:kern w:val="0"/>
        </w:rPr>
        <w:t>头</w:t>
      </w:r>
    </w:p>
    <w:p w:rsidR="00A5538E" w:rsidRDefault="00A5538E">
      <w:r>
        <w:rPr>
          <w:rFonts w:hint="eastAsia"/>
        </w:rPr>
        <w:t xml:space="preserve"> </w:t>
      </w:r>
      <w:r>
        <w:t xml:space="preserve">   .text</w:t>
      </w:r>
      <w:r>
        <w:rPr>
          <w:rFonts w:hint="eastAsia"/>
        </w:rPr>
        <w:t>：已编译程序的机器代码。</w:t>
      </w:r>
    </w:p>
    <w:p w:rsidR="00A5538E" w:rsidRDefault="00A5538E">
      <w:r>
        <w:rPr>
          <w:rFonts w:hint="eastAsia"/>
        </w:rPr>
        <w:t xml:space="preserve"> </w:t>
      </w:r>
      <w:r>
        <w:t xml:space="preserve">   </w:t>
      </w:r>
      <w:r>
        <w:rPr>
          <w:rFonts w:hint="eastAsia"/>
        </w:rPr>
        <w:t>.</w:t>
      </w:r>
      <w:r>
        <w:t>rodata</w:t>
      </w:r>
      <w:r>
        <w:rPr>
          <w:rFonts w:hint="eastAsia"/>
        </w:rPr>
        <w:t>：只读数据，比如</w:t>
      </w:r>
      <w:r>
        <w:rPr>
          <w:rFonts w:hint="eastAsia"/>
        </w:rPr>
        <w:t>printf</w:t>
      </w:r>
      <w:r>
        <w:rPr>
          <w:rFonts w:hint="eastAsia"/>
        </w:rPr>
        <w:t>语句中的格式串和开关语句的跳转表。</w:t>
      </w:r>
    </w:p>
    <w:p w:rsidR="00A5538E" w:rsidRDefault="00A5538E">
      <w:r>
        <w:rPr>
          <w:rFonts w:hint="eastAsia"/>
        </w:rPr>
        <w:t xml:space="preserve"> </w:t>
      </w:r>
      <w:r>
        <w:t xml:space="preserve">   </w:t>
      </w:r>
      <w:r>
        <w:rPr>
          <w:rFonts w:hint="eastAsia"/>
        </w:rPr>
        <w:t>.</w:t>
      </w:r>
      <w:r>
        <w:t>data</w:t>
      </w:r>
      <w:r>
        <w:rPr>
          <w:rFonts w:hint="eastAsia"/>
        </w:rPr>
        <w:t>：已初始化的全局和静态</w:t>
      </w:r>
      <w:r>
        <w:rPr>
          <w:rFonts w:hint="eastAsia"/>
        </w:rPr>
        <w:t>C</w:t>
      </w:r>
      <w:r>
        <w:rPr>
          <w:rFonts w:hint="eastAsia"/>
        </w:rPr>
        <w:t>变量。局部</w:t>
      </w:r>
      <w:r>
        <w:t>C</w:t>
      </w:r>
      <w:r>
        <w:rPr>
          <w:rFonts w:hint="eastAsia"/>
        </w:rPr>
        <w:t>变量在运行时被保存在栈中，既不出现在</w:t>
      </w:r>
      <w:r>
        <w:rPr>
          <w:rFonts w:hint="eastAsia"/>
        </w:rPr>
        <w:t>.</w:t>
      </w:r>
      <w:r>
        <w:t>data</w:t>
      </w:r>
      <w:r w:rsidR="00875324">
        <w:rPr>
          <w:rFonts w:hint="eastAsia"/>
        </w:rPr>
        <w:t>节中，也不出现在</w:t>
      </w:r>
      <w:r w:rsidR="00875324">
        <w:rPr>
          <w:rFonts w:hint="eastAsia"/>
        </w:rPr>
        <w:t>.</w:t>
      </w:r>
      <w:r w:rsidR="00875324">
        <w:t>bss</w:t>
      </w:r>
      <w:r w:rsidR="00875324">
        <w:rPr>
          <w:rFonts w:hint="eastAsia"/>
        </w:rPr>
        <w:t>中。</w:t>
      </w:r>
    </w:p>
    <w:p w:rsidR="00875324" w:rsidRDefault="00875324">
      <w:r>
        <w:rPr>
          <w:rFonts w:hint="eastAsia"/>
        </w:rPr>
        <w:t xml:space="preserve"> </w:t>
      </w:r>
      <w:r>
        <w:t xml:space="preserve">   .bss</w:t>
      </w:r>
      <w:r>
        <w:rPr>
          <w:rFonts w:hint="eastAsia"/>
        </w:rPr>
        <w:t>：未初始化的全局和静态</w:t>
      </w:r>
      <w:r>
        <w:rPr>
          <w:rFonts w:hint="eastAsia"/>
        </w:rPr>
        <w:t>C</w:t>
      </w:r>
      <w:r>
        <w:rPr>
          <w:rFonts w:hint="eastAsia"/>
        </w:rPr>
        <w:t>变量，以及所有被初始化为</w:t>
      </w:r>
      <w:r>
        <w:rPr>
          <w:rFonts w:hint="eastAsia"/>
        </w:rPr>
        <w:t>0</w:t>
      </w:r>
      <w:r>
        <w:rPr>
          <w:rFonts w:hint="eastAsia"/>
        </w:rPr>
        <w:t>的全局或静态</w:t>
      </w:r>
      <w:r>
        <w:rPr>
          <w:rFonts w:hint="eastAsia"/>
        </w:rPr>
        <w:t>C</w:t>
      </w:r>
      <w:r>
        <w:rPr>
          <w:rFonts w:hint="eastAsia"/>
        </w:rPr>
        <w:t>变量。</w:t>
      </w:r>
    </w:p>
    <w:p w:rsidR="00C94ACB" w:rsidRDefault="00C94ACB">
      <w:pPr>
        <w:rPr>
          <w:rFonts w:hint="eastAsia"/>
        </w:rPr>
      </w:pPr>
      <w:r>
        <w:rPr>
          <w:rFonts w:hint="eastAsia"/>
        </w:rPr>
        <w:t xml:space="preserve"> </w:t>
      </w:r>
      <w:r>
        <w:t xml:space="preserve">   .symtab</w:t>
      </w:r>
      <w:r>
        <w:rPr>
          <w:rFonts w:hint="eastAsia"/>
        </w:rPr>
        <w:t>：一个符号表，他存放在程序中定义和引用的函数和全局变量的信息</w:t>
      </w:r>
    </w:p>
    <w:p w:rsidR="00C4173C" w:rsidRDefault="00C4173C" w:rsidP="00C4671C">
      <w:r>
        <w:rPr>
          <w:rFonts w:hint="eastAsia"/>
        </w:rPr>
        <w:lastRenderedPageBreak/>
        <w:t xml:space="preserve"> </w:t>
      </w:r>
      <w:r>
        <w:t xml:space="preserve">   </w:t>
      </w:r>
      <w:r>
        <w:rPr>
          <w:rFonts w:hint="eastAsia"/>
        </w:rPr>
        <w:t>节头部表：</w:t>
      </w:r>
      <w:r w:rsidR="00C4671C">
        <w:rPr>
          <w:rFonts w:hint="eastAsia"/>
        </w:rPr>
        <w:t>节头表包括节名称，节的类型，节的属性（读写权限），节在</w:t>
      </w:r>
      <w:r w:rsidR="00C4671C">
        <w:rPr>
          <w:rFonts w:hint="eastAsia"/>
        </w:rPr>
        <w:t>ELF</w:t>
      </w:r>
      <w:r w:rsidR="00C4671C">
        <w:rPr>
          <w:rFonts w:hint="eastAsia"/>
        </w:rPr>
        <w:t>文件中所占的长度以及节的对齐方式和偏移量</w:t>
      </w:r>
      <w:r w:rsidRPr="00C4173C">
        <w:rPr>
          <w:rFonts w:hint="eastAsia"/>
        </w:rPr>
        <w:t>。</w:t>
      </w:r>
      <w:r w:rsidR="002C404B">
        <w:rPr>
          <w:rFonts w:hint="eastAsia"/>
        </w:rPr>
        <w:t>我们可以使用终端指令</w:t>
      </w:r>
      <w:r w:rsidR="002C404B">
        <w:t xml:space="preserve">readelf   -S  </w:t>
      </w:r>
      <w:r w:rsidR="002C404B">
        <w:rPr>
          <w:rFonts w:hint="eastAsia"/>
        </w:rPr>
        <w:t>hello</w:t>
      </w:r>
      <w:r w:rsidR="002C404B" w:rsidRPr="002C404B">
        <w:t>.o</w:t>
      </w:r>
      <w:r w:rsidR="002C404B">
        <w:rPr>
          <w:rFonts w:hint="eastAsia"/>
        </w:rPr>
        <w:t>来查看节头表。附上截图</w:t>
      </w:r>
    </w:p>
    <w:p w:rsidR="00C94ACB" w:rsidRPr="00C94ACB" w:rsidRDefault="00A07C5E" w:rsidP="00C94ACB">
      <w:pPr>
        <w:jc w:val="center"/>
        <w:rPr>
          <w:rFonts w:ascii="宋体" w:hAnsi="宋体" w:cs="宋体"/>
          <w:kern w:val="0"/>
        </w:rPr>
      </w:pPr>
      <w:r w:rsidRPr="00C94ACB">
        <w:rPr>
          <w:rFonts w:ascii="宋体" w:hAnsi="宋体" w:cs="宋体"/>
          <w:noProof/>
          <w:kern w:val="0"/>
        </w:rPr>
        <w:drawing>
          <wp:inline distT="0" distB="0" distL="0" distR="0">
            <wp:extent cx="4666615" cy="5287010"/>
            <wp:effectExtent l="0" t="0" r="0" b="0"/>
            <wp:docPr id="45" name="图片 45" descr="DHC%G5WTX@`3ACP8OKP`6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HC%G5WTX@`3ACP8OKP`6W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6615" cy="5287010"/>
                    </a:xfrm>
                    <a:prstGeom prst="rect">
                      <a:avLst/>
                    </a:prstGeom>
                    <a:noFill/>
                    <a:ln>
                      <a:noFill/>
                    </a:ln>
                  </pic:spPr>
                </pic:pic>
              </a:graphicData>
            </a:graphic>
          </wp:inline>
        </w:drawing>
      </w:r>
    </w:p>
    <w:p w:rsidR="002C404B" w:rsidRDefault="00C94ACB" w:rsidP="000078D9">
      <w:pPr>
        <w:jc w:val="center"/>
      </w:pPr>
      <w:r>
        <w:rPr>
          <w:rFonts w:hint="eastAsia"/>
        </w:rPr>
        <w:t>节头表</w:t>
      </w:r>
    </w:p>
    <w:p w:rsidR="006D22B5" w:rsidRDefault="00C94ACB" w:rsidP="000078D9">
      <w:r>
        <w:rPr>
          <w:rFonts w:hint="eastAsia"/>
        </w:rPr>
        <w:t xml:space="preserve"> </w:t>
      </w:r>
      <w:r>
        <w:t xml:space="preserve">   </w:t>
      </w:r>
      <w:r>
        <w:rPr>
          <w:rFonts w:hint="eastAsia"/>
        </w:rPr>
        <w:t>.</w:t>
      </w:r>
      <w:r>
        <w:t>rel</w:t>
      </w:r>
      <w:r w:rsidR="00856DDF">
        <w:rPr>
          <w:rFonts w:hint="eastAsia"/>
        </w:rPr>
        <w:t>a</w:t>
      </w:r>
      <w:r w:rsidR="00856DDF">
        <w:rPr>
          <w:rFonts w:hint="eastAsia"/>
        </w:rPr>
        <w:t>重定位节。</w:t>
      </w:r>
      <w:r w:rsidR="00710116">
        <w:rPr>
          <w:rFonts w:hint="eastAsia"/>
        </w:rPr>
        <w:t>该节包括的内容是：偏移量，信息，类型，符号值，符名称和加数。附上截图</w:t>
      </w:r>
      <w:r w:rsidR="00DB31E6">
        <w:rPr>
          <w:rFonts w:hint="eastAsia"/>
        </w:rPr>
        <w:t>。</w:t>
      </w:r>
      <w:r w:rsidR="006D22B5">
        <w:rPr>
          <w:rFonts w:hint="eastAsia"/>
        </w:rPr>
        <w:t>我们可以看到截图中有</w:t>
      </w:r>
      <w:r w:rsidR="006D22B5">
        <w:rPr>
          <w:rFonts w:hint="eastAsia"/>
        </w:rPr>
        <w:t>8</w:t>
      </w:r>
      <w:r w:rsidR="006D22B5">
        <w:rPr>
          <w:rFonts w:hint="eastAsia"/>
        </w:rPr>
        <w:t>条重定位信息，分别对应</w:t>
      </w:r>
      <w:r w:rsidR="006D22B5" w:rsidRPr="006D22B5">
        <w:rPr>
          <w:rFonts w:hint="eastAsia"/>
        </w:rPr>
        <w:t>对</w:t>
      </w:r>
      <w:r w:rsidR="006D22B5" w:rsidRPr="006D22B5">
        <w:rPr>
          <w:rFonts w:hint="eastAsia"/>
        </w:rPr>
        <w:t>.L0</w:t>
      </w:r>
      <w:r w:rsidR="006D22B5" w:rsidRPr="006D22B5">
        <w:rPr>
          <w:rFonts w:hint="eastAsia"/>
        </w:rPr>
        <w:t>（第一个</w:t>
      </w:r>
      <w:r w:rsidR="006D22B5" w:rsidRPr="006D22B5">
        <w:rPr>
          <w:rFonts w:hint="eastAsia"/>
        </w:rPr>
        <w:t xml:space="preserve"> printf </w:t>
      </w:r>
      <w:r w:rsidR="006D22B5" w:rsidRPr="006D22B5">
        <w:rPr>
          <w:rFonts w:hint="eastAsia"/>
        </w:rPr>
        <w:t>中的字符串</w:t>
      </w:r>
      <w:r w:rsidR="006D22B5">
        <w:rPr>
          <w:rFonts w:hint="eastAsia"/>
        </w:rPr>
        <w:t>），</w:t>
      </w:r>
      <w:r w:rsidR="006D22B5" w:rsidRPr="006D22B5">
        <w:rPr>
          <w:rFonts w:hint="eastAsia"/>
        </w:rPr>
        <w:t xml:space="preserve">puts </w:t>
      </w:r>
      <w:r w:rsidR="006D22B5">
        <w:rPr>
          <w:rFonts w:hint="eastAsia"/>
        </w:rPr>
        <w:t>函数，</w:t>
      </w:r>
      <w:r w:rsidR="006D22B5" w:rsidRPr="006D22B5">
        <w:rPr>
          <w:rFonts w:hint="eastAsia"/>
        </w:rPr>
        <w:t xml:space="preserve">exit </w:t>
      </w:r>
      <w:r w:rsidR="006D22B5">
        <w:rPr>
          <w:rFonts w:hint="eastAsia"/>
        </w:rPr>
        <w:t>函数，</w:t>
      </w:r>
      <w:r w:rsidR="006D22B5" w:rsidRPr="006D22B5">
        <w:rPr>
          <w:rFonts w:hint="eastAsia"/>
        </w:rPr>
        <w:t>.L1</w:t>
      </w:r>
      <w:r w:rsidR="006D22B5" w:rsidRPr="006D22B5">
        <w:rPr>
          <w:rFonts w:hint="eastAsia"/>
        </w:rPr>
        <w:t>（第二个</w:t>
      </w:r>
      <w:r w:rsidR="006D22B5" w:rsidRPr="006D22B5">
        <w:rPr>
          <w:rFonts w:hint="eastAsia"/>
        </w:rPr>
        <w:t xml:space="preserve"> printf </w:t>
      </w:r>
      <w:r w:rsidR="006D22B5" w:rsidRPr="006D22B5">
        <w:rPr>
          <w:rFonts w:hint="eastAsia"/>
        </w:rPr>
        <w:t>中的字符串）、</w:t>
      </w:r>
      <w:r w:rsidR="006D22B5" w:rsidRPr="006D22B5">
        <w:rPr>
          <w:rFonts w:hint="eastAsia"/>
        </w:rPr>
        <w:t xml:space="preserve">printf </w:t>
      </w:r>
      <w:r w:rsidR="006D22B5" w:rsidRPr="006D22B5">
        <w:rPr>
          <w:rFonts w:hint="eastAsia"/>
        </w:rPr>
        <w:t>函数、</w:t>
      </w:r>
      <w:r w:rsidR="006D22B5" w:rsidRPr="006D22B5">
        <w:rPr>
          <w:rFonts w:hint="eastAsia"/>
        </w:rPr>
        <w:t xml:space="preserve"> sleepsecs</w:t>
      </w:r>
      <w:r w:rsidR="006D22B5" w:rsidRPr="006D22B5">
        <w:rPr>
          <w:rFonts w:hint="eastAsia"/>
        </w:rPr>
        <w:t>、</w:t>
      </w:r>
      <w:r w:rsidR="006D22B5" w:rsidRPr="006D22B5">
        <w:rPr>
          <w:rFonts w:hint="eastAsia"/>
        </w:rPr>
        <w:t xml:space="preserve">sleep </w:t>
      </w:r>
      <w:r w:rsidR="006D22B5" w:rsidRPr="006D22B5">
        <w:rPr>
          <w:rFonts w:hint="eastAsia"/>
        </w:rPr>
        <w:t>函数、</w:t>
      </w:r>
      <w:r w:rsidR="006D22B5" w:rsidRPr="006D22B5">
        <w:rPr>
          <w:rFonts w:hint="eastAsia"/>
        </w:rPr>
        <w:t xml:space="preserve">getchar </w:t>
      </w:r>
      <w:r w:rsidR="006D22B5" w:rsidRPr="006D22B5">
        <w:rPr>
          <w:rFonts w:hint="eastAsia"/>
        </w:rPr>
        <w:t>函数</w:t>
      </w:r>
      <w:r w:rsidR="006D22B5">
        <w:rPr>
          <w:rFonts w:hint="eastAsia"/>
        </w:rPr>
        <w:t>。</w:t>
      </w:r>
    </w:p>
    <w:p w:rsidR="005C58BA" w:rsidRDefault="00655A4C" w:rsidP="000078D9">
      <w:r>
        <w:rPr>
          <w:rFonts w:hint="eastAsia"/>
        </w:rPr>
        <w:t>（关于</w:t>
      </w:r>
      <w:r>
        <w:rPr>
          <w:rFonts w:hint="eastAsia"/>
        </w:rPr>
        <w:t>ELF64</w:t>
      </w:r>
      <w:r>
        <w:rPr>
          <w:rFonts w:hint="eastAsia"/>
        </w:rPr>
        <w:t>位</w:t>
      </w:r>
      <w:r>
        <w:rPr>
          <w:rFonts w:hint="eastAsia"/>
        </w:rPr>
        <w:t>.</w:t>
      </w:r>
      <w:r>
        <w:t>rel.text</w:t>
      </w:r>
      <w:r>
        <w:rPr>
          <w:rFonts w:hint="eastAsia"/>
        </w:rPr>
        <w:t>节在</w:t>
      </w:r>
      <w:r>
        <w:rPr>
          <w:rFonts w:hint="eastAsia"/>
        </w:rPr>
        <w:t>O</w:t>
      </w:r>
      <w:r>
        <w:t>RACLE</w:t>
      </w:r>
      <w:r>
        <w:rPr>
          <w:rFonts w:hint="eastAsia"/>
        </w:rPr>
        <w:t>官网上找到了相关内容）</w:t>
      </w:r>
      <w:r w:rsidR="005C58BA">
        <w:rPr>
          <w:rFonts w:hint="eastAsia"/>
        </w:rPr>
        <w:t>关于</w:t>
      </w:r>
      <w:r w:rsidR="005C58BA">
        <w:rPr>
          <w:rFonts w:hint="eastAsia"/>
        </w:rPr>
        <w:t>.</w:t>
      </w:r>
      <w:r w:rsidR="005C58BA">
        <w:t>rela</w:t>
      </w:r>
      <w:r w:rsidR="005C58BA">
        <w:rPr>
          <w:rFonts w:hint="eastAsia"/>
        </w:rPr>
        <w:t>的结构声明如下。</w:t>
      </w:r>
    </w:p>
    <w:p w:rsidR="005C58BA" w:rsidRDefault="005C58BA" w:rsidP="000078D9">
      <w:r>
        <w:t>typedef struct {</w:t>
      </w:r>
    </w:p>
    <w:p w:rsidR="005C58BA" w:rsidRDefault="005C58BA" w:rsidP="000078D9">
      <w:r>
        <w:t xml:space="preserve">        Elf64_Addr      r_offset;</w:t>
      </w:r>
    </w:p>
    <w:p w:rsidR="005C58BA" w:rsidRDefault="005C58BA" w:rsidP="000078D9">
      <w:r>
        <w:lastRenderedPageBreak/>
        <w:t xml:space="preserve">        Elf64_Xword     r_info;</w:t>
      </w:r>
    </w:p>
    <w:p w:rsidR="005C58BA" w:rsidRDefault="005C58BA" w:rsidP="000078D9">
      <w:r>
        <w:t xml:space="preserve">        Elf64_Sxword    r_addend;</w:t>
      </w:r>
    </w:p>
    <w:p w:rsidR="005C58BA" w:rsidRDefault="005C58BA" w:rsidP="000078D9">
      <w:r>
        <w:t>} Elf64_Rela;</w:t>
      </w:r>
    </w:p>
    <w:p w:rsidR="002C4A6E" w:rsidRDefault="00F72D6A" w:rsidP="000078D9">
      <w:r>
        <w:t xml:space="preserve">   </w:t>
      </w:r>
    </w:p>
    <w:p w:rsidR="004F211D" w:rsidRDefault="002C4A6E" w:rsidP="000078D9">
      <w:r>
        <w:t xml:space="preserve">   </w:t>
      </w:r>
      <w:r w:rsidR="004F211D">
        <w:rPr>
          <w:rFonts w:hint="eastAsia"/>
        </w:rPr>
        <w:t>现在就这三部分内容进行说明。</w:t>
      </w:r>
    </w:p>
    <w:p w:rsidR="00F72D6A" w:rsidRPr="00F72D6A" w:rsidRDefault="00F72D6A" w:rsidP="000078D9">
      <w:pPr>
        <w:rPr>
          <w:b/>
        </w:rPr>
      </w:pPr>
      <w:r>
        <w:t xml:space="preserve">   </w:t>
      </w:r>
      <w:r w:rsidRPr="00F72D6A">
        <w:rPr>
          <w:rFonts w:hint="eastAsia"/>
          <w:b/>
        </w:rPr>
        <w:t>a</w:t>
      </w:r>
      <w:r w:rsidRPr="00F72D6A">
        <w:rPr>
          <w:rFonts w:hint="eastAsia"/>
          <w:b/>
        </w:rPr>
        <w:t>）</w:t>
      </w:r>
      <w:r w:rsidRPr="00F72D6A">
        <w:rPr>
          <w:b/>
        </w:rPr>
        <w:t>r_offset</w:t>
      </w:r>
    </w:p>
    <w:p w:rsidR="00F72D6A" w:rsidRDefault="00F72D6A" w:rsidP="000078D9">
      <w:r>
        <w:rPr>
          <w:rFonts w:hint="eastAsia"/>
        </w:rPr>
        <w:t xml:space="preserve"> </w:t>
      </w:r>
      <w:r>
        <w:t xml:space="preserve">  </w:t>
      </w:r>
      <w:r>
        <w:rPr>
          <w:rFonts w:hint="eastAsia"/>
        </w:rPr>
        <w:t>此成员指定应用重定位操作的位置。不同的目标文件对于此成员的解释会稍有不同。但对于可重定位文件，该值表示节偏移。重定位节说明如何修改文件中的其他节。重定位偏移会在第二节中指定一个存储单元。</w:t>
      </w:r>
    </w:p>
    <w:p w:rsidR="00F72D6A" w:rsidRPr="00F72D6A" w:rsidRDefault="00F72D6A" w:rsidP="000078D9">
      <w:pPr>
        <w:rPr>
          <w:b/>
        </w:rPr>
      </w:pPr>
      <w:r>
        <w:t xml:space="preserve">  </w:t>
      </w:r>
      <w:r w:rsidRPr="00F72D6A">
        <w:rPr>
          <w:b/>
        </w:rPr>
        <w:t xml:space="preserve"> </w:t>
      </w:r>
      <w:r w:rsidRPr="00F72D6A">
        <w:rPr>
          <w:rFonts w:hint="eastAsia"/>
          <w:b/>
        </w:rPr>
        <w:t>b</w:t>
      </w:r>
      <w:r w:rsidRPr="00F72D6A">
        <w:rPr>
          <w:rFonts w:hint="eastAsia"/>
          <w:b/>
        </w:rPr>
        <w:t>）</w:t>
      </w:r>
      <w:r w:rsidRPr="00F72D6A">
        <w:rPr>
          <w:b/>
        </w:rPr>
        <w:t>r_info</w:t>
      </w:r>
    </w:p>
    <w:p w:rsidR="00F72D6A" w:rsidRDefault="00F72D6A" w:rsidP="00F72D6A">
      <w:r>
        <w:rPr>
          <w:rFonts w:hint="eastAsia"/>
        </w:rPr>
        <w:t xml:space="preserve"> </w:t>
      </w:r>
      <w:r>
        <w:t xml:space="preserve">  </w:t>
      </w:r>
      <w:r>
        <w:rPr>
          <w:rFonts w:hint="eastAsia"/>
        </w:rPr>
        <w:t>此成员指定必须对其进行重定位的符号表索引以及要应用的重定位类型。重定位类型特定于处理器。重定位项的重定位类型或符号表索引是</w:t>
      </w:r>
      <w:r>
        <w:rPr>
          <w:rFonts w:hint="eastAsia"/>
        </w:rPr>
        <w:t xml:space="preserve">ELF32_R_TYPE </w:t>
      </w:r>
      <w:r>
        <w:rPr>
          <w:rFonts w:hint="eastAsia"/>
        </w:rPr>
        <w:t>或</w:t>
      </w:r>
      <w:r>
        <w:rPr>
          <w:rFonts w:hint="eastAsia"/>
        </w:rPr>
        <w:t>ELF32_R_SYM</w:t>
      </w:r>
      <w:r>
        <w:rPr>
          <w:rFonts w:hint="eastAsia"/>
        </w:rPr>
        <w:t>分别应用于项的</w:t>
      </w:r>
      <w:r>
        <w:rPr>
          <w:rFonts w:hint="eastAsia"/>
        </w:rPr>
        <w:t>r_info</w:t>
      </w:r>
      <w:r>
        <w:rPr>
          <w:rFonts w:hint="eastAsia"/>
        </w:rPr>
        <w:t>成员所得的结果。</w:t>
      </w:r>
      <w:r w:rsidR="00810362" w:rsidRPr="00810362">
        <w:rPr>
          <w:rFonts w:hint="eastAsia"/>
        </w:rPr>
        <w:t>对于</w:t>
      </w:r>
      <w:r w:rsidR="00810362" w:rsidRPr="00810362">
        <w:rPr>
          <w:rFonts w:hint="eastAsia"/>
        </w:rPr>
        <w:t xml:space="preserve"> 64 </w:t>
      </w:r>
      <w:r w:rsidR="00810362" w:rsidRPr="00810362">
        <w:rPr>
          <w:rFonts w:hint="eastAsia"/>
        </w:rPr>
        <w:t>位</w:t>
      </w:r>
      <w:r w:rsidR="00810362" w:rsidRPr="00810362">
        <w:rPr>
          <w:rFonts w:hint="eastAsia"/>
        </w:rPr>
        <w:t xml:space="preserve"> SPARC Elf64_Rela </w:t>
      </w:r>
      <w:r w:rsidR="00810362" w:rsidRPr="00810362">
        <w:rPr>
          <w:rFonts w:hint="eastAsia"/>
        </w:rPr>
        <w:t>结构，</w:t>
      </w:r>
      <w:r w:rsidR="00810362" w:rsidRPr="00810362">
        <w:rPr>
          <w:rFonts w:hint="eastAsia"/>
        </w:rPr>
        <w:t xml:space="preserve">r_info </w:t>
      </w:r>
      <w:r w:rsidR="00810362" w:rsidRPr="00810362">
        <w:rPr>
          <w:rFonts w:hint="eastAsia"/>
        </w:rPr>
        <w:t>字段可进一步细分为</w:t>
      </w:r>
      <w:r w:rsidR="00810362" w:rsidRPr="00810362">
        <w:rPr>
          <w:rFonts w:hint="eastAsia"/>
        </w:rPr>
        <w:t xml:space="preserve"> 8 </w:t>
      </w:r>
      <w:r w:rsidR="00810362" w:rsidRPr="00810362">
        <w:rPr>
          <w:rFonts w:hint="eastAsia"/>
        </w:rPr>
        <w:t>位类型标识符和</w:t>
      </w:r>
      <w:r w:rsidR="00810362" w:rsidRPr="00810362">
        <w:rPr>
          <w:rFonts w:hint="eastAsia"/>
        </w:rPr>
        <w:t xml:space="preserve"> 24 </w:t>
      </w:r>
      <w:r w:rsidR="00810362" w:rsidRPr="00810362">
        <w:rPr>
          <w:rFonts w:hint="eastAsia"/>
        </w:rPr>
        <w:t>位类型相关数据字段。对于现有的重定位类型，数据字段为零。但是，新的重定位类型可能会使用数据位。</w:t>
      </w:r>
    </w:p>
    <w:p w:rsidR="00810362" w:rsidRPr="00810362" w:rsidRDefault="00810362" w:rsidP="00810362">
      <w:pPr>
        <w:rPr>
          <w:b/>
        </w:rPr>
      </w:pPr>
      <w:r>
        <w:rPr>
          <w:rFonts w:hint="eastAsia"/>
        </w:rPr>
        <w:t xml:space="preserve"> </w:t>
      </w:r>
      <w:r>
        <w:t xml:space="preserve"> </w:t>
      </w:r>
      <w:r w:rsidR="007F23C8">
        <w:rPr>
          <w:b/>
        </w:rPr>
        <w:t xml:space="preserve"> </w:t>
      </w:r>
      <w:r w:rsidRPr="00810362">
        <w:rPr>
          <w:rFonts w:hint="eastAsia"/>
          <w:b/>
        </w:rPr>
        <w:t>c</w:t>
      </w:r>
      <w:r w:rsidRPr="00810362">
        <w:rPr>
          <w:rFonts w:hint="eastAsia"/>
          <w:b/>
        </w:rPr>
        <w:t>）</w:t>
      </w:r>
      <w:r w:rsidRPr="00810362">
        <w:rPr>
          <w:b/>
        </w:rPr>
        <w:t>r_addend</w:t>
      </w:r>
    </w:p>
    <w:p w:rsidR="00810362" w:rsidRDefault="007F23C8" w:rsidP="00810362">
      <w:r>
        <w:rPr>
          <w:rFonts w:hint="eastAsia"/>
        </w:rPr>
        <w:t xml:space="preserve"> </w:t>
      </w:r>
      <w:r>
        <w:t xml:space="preserve">  </w:t>
      </w:r>
      <w:r w:rsidR="00810362">
        <w:rPr>
          <w:rFonts w:hint="eastAsia"/>
        </w:rPr>
        <w:t>此成员指定常量加数，用于计算将存储在可重定位字段中的值</w:t>
      </w:r>
      <w:r>
        <w:rPr>
          <w:rFonts w:hint="eastAsia"/>
        </w:rPr>
        <w:t>，</w:t>
      </w:r>
      <w:r w:rsidRPr="007F23C8">
        <w:rPr>
          <w:rFonts w:hint="eastAsia"/>
        </w:rPr>
        <w:t xml:space="preserve">Rela </w:t>
      </w:r>
      <w:r w:rsidRPr="007F23C8">
        <w:rPr>
          <w:rFonts w:hint="eastAsia"/>
        </w:rPr>
        <w:t>项包含显式加数</w:t>
      </w:r>
      <w:r>
        <w:rPr>
          <w:rFonts w:hint="eastAsia"/>
        </w:rPr>
        <w:t>。</w:t>
      </w:r>
      <w:r w:rsidR="00545107" w:rsidRPr="00545107">
        <w:rPr>
          <w:rFonts w:hint="eastAsia"/>
        </w:rPr>
        <w:t xml:space="preserve">64 </w:t>
      </w:r>
      <w:r w:rsidR="00545107" w:rsidRPr="00545107">
        <w:rPr>
          <w:rFonts w:hint="eastAsia"/>
        </w:rPr>
        <w:t>位</w:t>
      </w:r>
      <w:r w:rsidR="00545107" w:rsidRPr="00545107">
        <w:rPr>
          <w:rFonts w:hint="eastAsia"/>
        </w:rPr>
        <w:t xml:space="preserve"> x86 </w:t>
      </w:r>
      <w:r w:rsidR="00545107" w:rsidRPr="00545107">
        <w:rPr>
          <w:rFonts w:hint="eastAsia"/>
        </w:rPr>
        <w:t>仅使用</w:t>
      </w:r>
      <w:r w:rsidR="00545107" w:rsidRPr="00545107">
        <w:rPr>
          <w:rFonts w:hint="eastAsia"/>
        </w:rPr>
        <w:t xml:space="preserve"> Elf64_Rela </w:t>
      </w:r>
      <w:r w:rsidR="00545107" w:rsidRPr="00545107">
        <w:rPr>
          <w:rFonts w:hint="eastAsia"/>
        </w:rPr>
        <w:t>重定位项。因此，</w:t>
      </w:r>
      <w:r w:rsidR="00545107" w:rsidRPr="00545107">
        <w:rPr>
          <w:rFonts w:hint="eastAsia"/>
        </w:rPr>
        <w:t xml:space="preserve">r_addend </w:t>
      </w:r>
      <w:r w:rsidR="00545107" w:rsidRPr="00545107">
        <w:rPr>
          <w:rFonts w:hint="eastAsia"/>
        </w:rPr>
        <w:t>成员用作重定位加数。</w:t>
      </w:r>
    </w:p>
    <w:p w:rsidR="002C4A6E" w:rsidRDefault="002C4A6E" w:rsidP="00810362">
      <w:pPr>
        <w:rPr>
          <w:rFonts w:hint="eastAsia"/>
        </w:rPr>
      </w:pPr>
      <w:r>
        <w:rPr>
          <w:rFonts w:hint="eastAsia"/>
        </w:rPr>
        <w:t xml:space="preserve"> </w:t>
      </w:r>
      <w:r>
        <w:t xml:space="preserve">  </w:t>
      </w:r>
    </w:p>
    <w:p w:rsidR="00117199" w:rsidRDefault="00117199" w:rsidP="00810362">
      <w:r>
        <w:rPr>
          <w:rFonts w:hint="eastAsia"/>
        </w:rPr>
        <w:t xml:space="preserve"> </w:t>
      </w:r>
      <w:r>
        <w:t xml:space="preserve">  </w:t>
      </w:r>
      <w:r>
        <w:rPr>
          <w:rFonts w:hint="eastAsia"/>
        </w:rPr>
        <w:t>接下来进行重定位计算（我们的机器是</w:t>
      </w:r>
      <w:r>
        <w:rPr>
          <w:rFonts w:hint="eastAsia"/>
        </w:rPr>
        <w:t>x</w:t>
      </w:r>
      <w:r>
        <w:t>8</w:t>
      </w:r>
      <w:r>
        <w:rPr>
          <w:rFonts w:hint="eastAsia"/>
        </w:rPr>
        <w:t>6-64</w:t>
      </w:r>
      <w:r>
        <w:rPr>
          <w:rFonts w:hint="eastAsia"/>
        </w:rPr>
        <w:t>位）。</w:t>
      </w:r>
    </w:p>
    <w:p w:rsidR="009319D8" w:rsidRDefault="00301F96" w:rsidP="009319D8">
      <w:r>
        <w:t xml:space="preserve">   </w:t>
      </w:r>
      <w:r w:rsidR="00533224">
        <w:rPr>
          <w:rFonts w:hint="eastAsia"/>
        </w:rPr>
        <w:t>一个基于</w:t>
      </w:r>
      <w:r w:rsidR="00533224">
        <w:rPr>
          <w:rFonts w:hint="eastAsia"/>
        </w:rPr>
        <w:t>32</w:t>
      </w:r>
      <w:r w:rsidR="00533224" w:rsidRPr="00533224">
        <w:rPr>
          <w:rFonts w:hint="eastAsia"/>
        </w:rPr>
        <w:t>位</w:t>
      </w:r>
      <w:r w:rsidR="00533224" w:rsidRPr="00533224">
        <w:rPr>
          <w:rFonts w:hint="eastAsia"/>
        </w:rPr>
        <w:t>x86</w:t>
      </w:r>
      <w:r w:rsidR="00533224">
        <w:rPr>
          <w:rFonts w:hint="eastAsia"/>
        </w:rPr>
        <w:t>的重定位类型</w:t>
      </w:r>
      <w:r w:rsidR="0044052C">
        <w:rPr>
          <w:rFonts w:hint="eastAsia"/>
        </w:rPr>
        <w:t>的计算。</w:t>
      </w:r>
    </w:p>
    <w:p w:rsidR="00056572" w:rsidRDefault="009319D8" w:rsidP="009319D8">
      <w:r>
        <w:rPr>
          <w:rFonts w:hint="eastAsia"/>
        </w:rPr>
        <w:t xml:space="preserve"> </w:t>
      </w:r>
      <w:r>
        <w:t xml:space="preserve">  </w:t>
      </w:r>
      <w:r>
        <w:rPr>
          <w:rFonts w:hint="eastAsia"/>
        </w:rPr>
        <w:t>a</w:t>
      </w:r>
      <w:r>
        <w:rPr>
          <w:rFonts w:hint="eastAsia"/>
        </w:rPr>
        <w:t>）对于</w:t>
      </w:r>
      <w:r>
        <w:t>R_386_PC32</w:t>
      </w:r>
      <w:r>
        <w:rPr>
          <w:rFonts w:hint="eastAsia"/>
        </w:rPr>
        <w:t>，计算方式为</w:t>
      </w:r>
      <w:r>
        <w:t>S + A - P</w:t>
      </w:r>
      <w:r>
        <w:rPr>
          <w:rFonts w:hint="eastAsia"/>
        </w:rPr>
        <w:t>；</w:t>
      </w:r>
    </w:p>
    <w:p w:rsidR="00056572" w:rsidRDefault="00056572" w:rsidP="00810362">
      <w:r>
        <w:rPr>
          <w:rFonts w:hint="eastAsia"/>
        </w:rPr>
        <w:t xml:space="preserve"> </w:t>
      </w:r>
      <w:r>
        <w:t xml:space="preserve">  </w:t>
      </w:r>
      <w:r>
        <w:rPr>
          <w:rFonts w:hint="eastAsia"/>
        </w:rPr>
        <w:t>b</w:t>
      </w:r>
      <w:r>
        <w:rPr>
          <w:rFonts w:hint="eastAsia"/>
        </w:rPr>
        <w:t>）</w:t>
      </w:r>
      <w:r w:rsidR="009319D8">
        <w:rPr>
          <w:rFonts w:hint="eastAsia"/>
        </w:rPr>
        <w:t>对于</w:t>
      </w:r>
      <w:r w:rsidR="009319D8" w:rsidRPr="009319D8">
        <w:t>R_386_PLT32</w:t>
      </w:r>
      <w:r w:rsidR="009319D8">
        <w:rPr>
          <w:rFonts w:hint="eastAsia"/>
        </w:rPr>
        <w:t>，计算方式为</w:t>
      </w:r>
      <w:r w:rsidR="009319D8" w:rsidRPr="009319D8">
        <w:t>L + A - P</w:t>
      </w:r>
      <w:r w:rsidR="002C4A6E">
        <w:rPr>
          <w:rFonts w:hint="eastAsia"/>
        </w:rPr>
        <w:t>；</w:t>
      </w:r>
    </w:p>
    <w:p w:rsidR="00117199" w:rsidRDefault="009319D8" w:rsidP="00810362">
      <w:r>
        <w:rPr>
          <w:rFonts w:hint="eastAsia"/>
        </w:rPr>
        <w:t>（其中</w:t>
      </w:r>
      <w:r w:rsidR="00056572">
        <w:rPr>
          <w:rFonts w:hint="eastAsia"/>
        </w:rPr>
        <w:t>A</w:t>
      </w:r>
      <w:r w:rsidR="00E13146">
        <w:rPr>
          <w:rFonts w:hint="eastAsia"/>
        </w:rPr>
        <w:t>：</w:t>
      </w:r>
      <w:r w:rsidR="00056572" w:rsidRPr="00056572">
        <w:rPr>
          <w:rFonts w:hint="eastAsia"/>
        </w:rPr>
        <w:t>用于计算可重定位字段的值的加数</w:t>
      </w:r>
      <w:r w:rsidR="00056572">
        <w:rPr>
          <w:rFonts w:hint="eastAsia"/>
        </w:rPr>
        <w:t>；</w:t>
      </w:r>
      <w:r w:rsidR="00056572">
        <w:rPr>
          <w:rFonts w:hint="eastAsia"/>
        </w:rPr>
        <w:t>P</w:t>
      </w:r>
      <w:r w:rsidR="00E13146">
        <w:rPr>
          <w:rFonts w:hint="eastAsia"/>
        </w:rPr>
        <w:t>：</w:t>
      </w:r>
      <w:r w:rsidR="00056572" w:rsidRPr="00056572">
        <w:rPr>
          <w:rFonts w:hint="eastAsia"/>
        </w:rPr>
        <w:t>使用</w:t>
      </w:r>
      <w:r w:rsidR="00056572" w:rsidRPr="00056572">
        <w:rPr>
          <w:rFonts w:hint="eastAsia"/>
        </w:rPr>
        <w:t xml:space="preserve"> r_offset </w:t>
      </w:r>
      <w:r w:rsidR="00056572" w:rsidRPr="00056572">
        <w:rPr>
          <w:rFonts w:hint="eastAsia"/>
        </w:rPr>
        <w:t>计算出的重定位的存储单元的节偏移或地址</w:t>
      </w:r>
      <w:r w:rsidR="00056572">
        <w:rPr>
          <w:rFonts w:hint="eastAsia"/>
        </w:rPr>
        <w:t>；</w:t>
      </w:r>
      <w:r w:rsidR="00056572">
        <w:rPr>
          <w:rFonts w:hint="eastAsia"/>
        </w:rPr>
        <w:t>S</w:t>
      </w:r>
      <w:r w:rsidR="00E13146">
        <w:rPr>
          <w:rFonts w:hint="eastAsia"/>
        </w:rPr>
        <w:t>：</w:t>
      </w:r>
      <w:r w:rsidR="00056572" w:rsidRPr="00056572">
        <w:rPr>
          <w:rFonts w:hint="eastAsia"/>
        </w:rPr>
        <w:t>索引位于重定位项中的符号的值</w:t>
      </w:r>
      <w:r w:rsidR="00056572">
        <w:rPr>
          <w:rFonts w:hint="eastAsia"/>
        </w:rPr>
        <w:t>；</w:t>
      </w:r>
      <w:r w:rsidR="00056572">
        <w:rPr>
          <w:rFonts w:hint="eastAsia"/>
        </w:rPr>
        <w:t>L</w:t>
      </w:r>
      <w:r w:rsidR="00E13146">
        <w:rPr>
          <w:rFonts w:hint="eastAsia"/>
        </w:rPr>
        <w:t>：</w:t>
      </w:r>
      <w:r w:rsidR="00056572" w:rsidRPr="00056572">
        <w:rPr>
          <w:rFonts w:hint="eastAsia"/>
        </w:rPr>
        <w:t>符号的过程链接表项的节偏移或地址</w:t>
      </w:r>
      <w:r>
        <w:rPr>
          <w:rFonts w:hint="eastAsia"/>
        </w:rPr>
        <w:t>）</w:t>
      </w:r>
    </w:p>
    <w:p w:rsidR="00230100" w:rsidRDefault="00230100" w:rsidP="00810362">
      <w:r>
        <w:rPr>
          <w:rFonts w:hint="eastAsia"/>
        </w:rPr>
        <w:t xml:space="preserve"> </w:t>
      </w:r>
      <w:r>
        <w:t xml:space="preserve">  </w:t>
      </w:r>
    </w:p>
    <w:p w:rsidR="00142D09" w:rsidRDefault="00142D09" w:rsidP="00810362">
      <w:r>
        <w:t xml:space="preserve">   </w:t>
      </w:r>
      <w:r>
        <w:rPr>
          <w:rFonts w:hint="eastAsia"/>
        </w:rPr>
        <w:t>设</w:t>
      </w:r>
      <w:r>
        <w:rPr>
          <w:rFonts w:hint="eastAsia"/>
        </w:rPr>
        <w:t>r</w:t>
      </w:r>
      <w:r>
        <w:rPr>
          <w:rFonts w:hint="eastAsia"/>
        </w:rPr>
        <w:t>为重定位条目，</w:t>
      </w:r>
      <w:r>
        <w:rPr>
          <w:rFonts w:hint="eastAsia"/>
        </w:rPr>
        <w:t>offset</w:t>
      </w:r>
      <w:r>
        <w:rPr>
          <w:rFonts w:hint="eastAsia"/>
        </w:rPr>
        <w:t>为偏移量，</w:t>
      </w:r>
      <w:r>
        <w:rPr>
          <w:rFonts w:hint="eastAsia"/>
        </w:rPr>
        <w:t>symbol</w:t>
      </w:r>
      <w:r>
        <w:rPr>
          <w:rFonts w:hint="eastAsia"/>
        </w:rPr>
        <w:t>为符号，</w:t>
      </w:r>
      <w:r>
        <w:rPr>
          <w:rFonts w:hint="eastAsia"/>
        </w:rPr>
        <w:t>type</w:t>
      </w:r>
      <w:r>
        <w:rPr>
          <w:rFonts w:hint="eastAsia"/>
        </w:rPr>
        <w:t>为类型，</w:t>
      </w:r>
      <w:r>
        <w:rPr>
          <w:rFonts w:hint="eastAsia"/>
        </w:rPr>
        <w:t>addend</w:t>
      </w:r>
      <w:r>
        <w:rPr>
          <w:rFonts w:hint="eastAsia"/>
        </w:rPr>
        <w:t>为加数</w:t>
      </w:r>
    </w:p>
    <w:p w:rsidR="00142D09" w:rsidRDefault="00142D09" w:rsidP="00810362">
      <w:pPr>
        <w:rPr>
          <w:rFonts w:hint="eastAsia"/>
        </w:rPr>
      </w:pPr>
    </w:p>
    <w:p w:rsidR="002C4A6E" w:rsidRDefault="002C4A6E" w:rsidP="00810362">
      <w:r>
        <w:rPr>
          <w:rFonts w:hint="eastAsia"/>
        </w:rPr>
        <w:t xml:space="preserve"> </w:t>
      </w:r>
      <w:r>
        <w:t xml:space="preserve">  </w:t>
      </w:r>
      <w:r>
        <w:rPr>
          <w:rFonts w:hint="eastAsia"/>
        </w:rPr>
        <w:t>接下来具体到我们的实验中进行探索。</w:t>
      </w:r>
    </w:p>
    <w:p w:rsidR="00142D09" w:rsidRDefault="00230100" w:rsidP="00810362">
      <w:r>
        <w:rPr>
          <w:rFonts w:hint="eastAsia"/>
        </w:rPr>
        <w:lastRenderedPageBreak/>
        <w:t xml:space="preserve"> </w:t>
      </w:r>
      <w:r>
        <w:t xml:space="preserve">  </w:t>
      </w:r>
      <w:r w:rsidR="00DE1A09" w:rsidRPr="00142D09">
        <w:rPr>
          <w:rFonts w:hint="eastAsia"/>
          <w:b/>
        </w:rPr>
        <w:t>a</w:t>
      </w:r>
      <w:r w:rsidR="00DE1A09" w:rsidRPr="00142D09">
        <w:rPr>
          <w:rFonts w:hint="eastAsia"/>
          <w:b/>
        </w:rPr>
        <w:t>）对于第一个重定位条目：</w:t>
      </w:r>
      <w:r w:rsidR="0058174C" w:rsidRPr="00142D09">
        <w:rPr>
          <w:rFonts w:hint="eastAsia"/>
          <w:b/>
        </w:rPr>
        <w:t>.</w:t>
      </w:r>
      <w:r w:rsidR="0058174C" w:rsidRPr="00142D09">
        <w:rPr>
          <w:b/>
        </w:rPr>
        <w:t>rodata</w:t>
      </w:r>
      <w:r w:rsidR="0058174C" w:rsidRPr="00142D09">
        <w:rPr>
          <w:rFonts w:hint="eastAsia"/>
          <w:b/>
        </w:rPr>
        <w:t>（对应第一个</w:t>
      </w:r>
      <w:r w:rsidR="0058174C" w:rsidRPr="00142D09">
        <w:rPr>
          <w:rFonts w:hint="eastAsia"/>
          <w:b/>
        </w:rPr>
        <w:t>printf</w:t>
      </w:r>
      <w:r w:rsidR="0058174C" w:rsidRPr="00142D09">
        <w:rPr>
          <w:rFonts w:hint="eastAsia"/>
          <w:b/>
        </w:rPr>
        <w:t>的字符串）。</w:t>
      </w:r>
      <w:r w:rsidR="00B3403F">
        <w:t>r.offset=0x18</w:t>
      </w:r>
      <w:r w:rsidR="00B3403F">
        <w:rPr>
          <w:rFonts w:hint="eastAsia"/>
        </w:rPr>
        <w:t>，</w:t>
      </w:r>
      <w:r w:rsidR="00B3403F">
        <w:rPr>
          <w:rFonts w:hint="eastAsia"/>
        </w:rPr>
        <w:t>r</w:t>
      </w:r>
      <w:r w:rsidR="00B3403F">
        <w:t>.sympol=.rodata</w:t>
      </w:r>
      <w:r w:rsidR="00B3403F">
        <w:rPr>
          <w:rFonts w:hint="eastAsia"/>
        </w:rPr>
        <w:t>，</w:t>
      </w:r>
      <w:r w:rsidR="00B3403F">
        <w:rPr>
          <w:rFonts w:hint="eastAsia"/>
        </w:rPr>
        <w:t>r</w:t>
      </w:r>
      <w:r w:rsidR="00B3403F">
        <w:t>.type=R_X86_X64_PC32</w:t>
      </w:r>
      <w:r w:rsidR="00B3403F">
        <w:rPr>
          <w:rFonts w:hint="eastAsia"/>
        </w:rPr>
        <w:t>，</w:t>
      </w:r>
      <w:r w:rsidR="00B3403F">
        <w:rPr>
          <w:rFonts w:hint="eastAsia"/>
        </w:rPr>
        <w:t>r</w:t>
      </w:r>
      <w:r w:rsidR="00B3403F">
        <w:t>.addend=-4</w:t>
      </w:r>
      <w:r w:rsidR="00B3403F">
        <w:rPr>
          <w:rFonts w:hint="eastAsia"/>
        </w:rPr>
        <w:t>（以上信息均来源于截图第一个重定位条目信息）</w:t>
      </w:r>
      <w:r w:rsidR="001206D3">
        <w:rPr>
          <w:rFonts w:hint="eastAsia"/>
        </w:rPr>
        <w:t>。</w:t>
      </w:r>
    </w:p>
    <w:p w:rsidR="009C5DF4" w:rsidRDefault="009C5DF4" w:rsidP="00810362">
      <w:r>
        <w:rPr>
          <w:rFonts w:hint="eastAsia"/>
        </w:rPr>
        <w:t xml:space="preserve"> </w:t>
      </w:r>
      <w:r>
        <w:t xml:space="preserve">  </w:t>
      </w:r>
      <w:r>
        <w:rPr>
          <w:rFonts w:hint="eastAsia"/>
        </w:rPr>
        <w:t>首先</w:t>
      </w:r>
      <w:r w:rsidR="001F4906">
        <w:rPr>
          <w:rFonts w:hint="eastAsia"/>
        </w:rPr>
        <w:t>，</w:t>
      </w:r>
      <w:r>
        <w:rPr>
          <w:rFonts w:hint="eastAsia"/>
        </w:rPr>
        <w:t>链接器计算出引用的运行时地址，</w:t>
      </w:r>
      <w:r>
        <w:rPr>
          <w:rFonts w:hint="eastAsia"/>
        </w:rPr>
        <w:t>refaddr</w:t>
      </w:r>
      <w:r>
        <w:t xml:space="preserve"> </w:t>
      </w:r>
      <w:r>
        <w:rPr>
          <w:rFonts w:hint="eastAsia"/>
        </w:rPr>
        <w:t>=</w:t>
      </w:r>
      <w:r>
        <w:t xml:space="preserve"> ADDR</w:t>
      </w:r>
      <w:r>
        <w:rPr>
          <w:rFonts w:hint="eastAsia"/>
        </w:rPr>
        <w:t>(</w:t>
      </w:r>
      <w:r>
        <w:t>s) +r.offset</w:t>
      </w:r>
      <w:r>
        <w:rPr>
          <w:rFonts w:hint="eastAsia"/>
        </w:rPr>
        <w:t>（节的地址加上偏移量）</w:t>
      </w:r>
      <w:r w:rsidR="001F4906">
        <w:rPr>
          <w:rFonts w:hint="eastAsia"/>
        </w:rPr>
        <w:t>，这里计算为：</w:t>
      </w:r>
      <w:r w:rsidR="001F4906">
        <w:rPr>
          <w:rFonts w:hint="eastAsia"/>
        </w:rPr>
        <w:t>refaddr</w:t>
      </w:r>
      <w:r w:rsidR="001F4906">
        <w:t xml:space="preserve"> = ADDR(s) + 0x18</w:t>
      </w:r>
      <w:r w:rsidR="001F4906">
        <w:rPr>
          <w:rFonts w:hint="eastAsia"/>
        </w:rPr>
        <w:t>。</w:t>
      </w:r>
    </w:p>
    <w:p w:rsidR="001F4906" w:rsidRDefault="001F4906" w:rsidP="00810362">
      <w:r>
        <w:rPr>
          <w:rFonts w:hint="eastAsia"/>
        </w:rPr>
        <w:t xml:space="preserve"> </w:t>
      </w:r>
      <w:r>
        <w:t xml:space="preserve">  </w:t>
      </w:r>
      <w:r>
        <w:rPr>
          <w:rFonts w:hint="eastAsia"/>
        </w:rPr>
        <w:t>然后，更新该引用，使得它在运行时指向真正的内容（</w:t>
      </w:r>
      <w:r>
        <w:rPr>
          <w:rFonts w:hint="eastAsia"/>
        </w:rPr>
        <w:t>.</w:t>
      </w:r>
      <w:r>
        <w:t>L1</w:t>
      </w:r>
      <w:r>
        <w:rPr>
          <w:rFonts w:hint="eastAsia"/>
        </w:rPr>
        <w:t>），</w:t>
      </w:r>
      <w:r>
        <w:rPr>
          <w:rFonts w:hint="eastAsia"/>
        </w:rPr>
        <w:t>*refptr</w:t>
      </w:r>
      <w:r>
        <w:t xml:space="preserve"> = (unsigned)(ADDR(r.sympol) + r.addend - refaddr)</w:t>
      </w:r>
      <w:r w:rsidR="009321BE">
        <w:rPr>
          <w:rFonts w:hint="eastAsia"/>
        </w:rPr>
        <w:t>。这里计算为</w:t>
      </w:r>
      <w:r w:rsidR="00BC194F">
        <w:rPr>
          <w:rFonts w:hint="eastAsia"/>
        </w:rPr>
        <w:t>：</w:t>
      </w:r>
      <w:r w:rsidR="00BC194F">
        <w:rPr>
          <w:rFonts w:hint="eastAsia"/>
        </w:rPr>
        <w:t>*refptr</w:t>
      </w:r>
      <w:r w:rsidR="00BC194F">
        <w:t xml:space="preserve"> = (unsigned) (ADDR(r.sympol) + (-4) - refaddr)</w:t>
      </w:r>
      <w:r w:rsidR="00BC194F">
        <w:rPr>
          <w:rFonts w:hint="eastAsia"/>
        </w:rPr>
        <w:t>（</w:t>
      </w:r>
      <w:r w:rsidR="00BC194F">
        <w:t>ADDR(r.sympol)</w:t>
      </w:r>
      <w:r w:rsidR="00BC194F">
        <w:rPr>
          <w:rFonts w:hint="eastAsia"/>
        </w:rPr>
        <w:t>代表每个符号的运行时地址）</w:t>
      </w:r>
      <w:r w:rsidR="0098134F">
        <w:rPr>
          <w:rFonts w:hint="eastAsia"/>
        </w:rPr>
        <w:t>。</w:t>
      </w:r>
    </w:p>
    <w:p w:rsidR="0098134F" w:rsidRDefault="0098134F" w:rsidP="00810362">
      <w:r>
        <w:t xml:space="preserve">   </w:t>
      </w:r>
      <w:r>
        <w:rPr>
          <w:rFonts w:hint="eastAsia"/>
        </w:rPr>
        <w:t>最后，在得到的可执行目标文件中，我们便可以得到正确的引用地址</w:t>
      </w:r>
      <w:r w:rsidR="001759D4">
        <w:rPr>
          <w:rFonts w:hint="eastAsia"/>
        </w:rPr>
        <w:t>，即完成对第一个重定位条目的</w:t>
      </w:r>
      <w:r w:rsidR="00E13146">
        <w:rPr>
          <w:rFonts w:hint="eastAsia"/>
        </w:rPr>
        <w:t>重定位计算</w:t>
      </w:r>
      <w:r w:rsidR="001759D4">
        <w:rPr>
          <w:rFonts w:hint="eastAsia"/>
        </w:rPr>
        <w:t>。</w:t>
      </w:r>
    </w:p>
    <w:p w:rsidR="007D54E3" w:rsidRDefault="007D54E3" w:rsidP="00810362">
      <w:r>
        <w:rPr>
          <w:rFonts w:hint="eastAsia"/>
        </w:rPr>
        <w:t xml:space="preserve"> </w:t>
      </w:r>
      <w:r>
        <w:t xml:space="preserve">  </w:t>
      </w:r>
      <w:r w:rsidRPr="007D54E3">
        <w:rPr>
          <w:b/>
        </w:rPr>
        <w:t>b</w:t>
      </w:r>
      <w:r w:rsidRPr="007D54E3">
        <w:rPr>
          <w:rFonts w:hint="eastAsia"/>
          <w:b/>
        </w:rPr>
        <w:t>）</w:t>
      </w:r>
      <w:r>
        <w:rPr>
          <w:rFonts w:hint="eastAsia"/>
          <w:b/>
        </w:rPr>
        <w:t>对于第</w:t>
      </w:r>
      <w:r>
        <w:rPr>
          <w:rFonts w:hint="eastAsia"/>
          <w:b/>
        </w:rPr>
        <w:t>4</w:t>
      </w:r>
      <w:r>
        <w:rPr>
          <w:rFonts w:hint="eastAsia"/>
          <w:b/>
        </w:rPr>
        <w:t>和第</w:t>
      </w:r>
      <w:r>
        <w:rPr>
          <w:rFonts w:hint="eastAsia"/>
          <w:b/>
        </w:rPr>
        <w:t>6</w:t>
      </w:r>
      <w:r>
        <w:rPr>
          <w:rFonts w:hint="eastAsia"/>
          <w:b/>
        </w:rPr>
        <w:t>个</w:t>
      </w:r>
      <w:r w:rsidR="00262105">
        <w:rPr>
          <w:rFonts w:hint="eastAsia"/>
          <w:b/>
        </w:rPr>
        <w:t>和第</w:t>
      </w:r>
      <w:r w:rsidR="00262105">
        <w:rPr>
          <w:rFonts w:hint="eastAsia"/>
          <w:b/>
        </w:rPr>
        <w:t>7</w:t>
      </w:r>
      <w:r w:rsidR="00262105">
        <w:rPr>
          <w:rFonts w:hint="eastAsia"/>
          <w:b/>
        </w:rPr>
        <w:t>个</w:t>
      </w:r>
      <w:r>
        <w:rPr>
          <w:rFonts w:hint="eastAsia"/>
          <w:b/>
        </w:rPr>
        <w:t>重定位条目：</w:t>
      </w:r>
      <w:r>
        <w:rPr>
          <w:rFonts w:hint="eastAsia"/>
          <w:b/>
        </w:rPr>
        <w:t>.</w:t>
      </w:r>
      <w:r>
        <w:rPr>
          <w:b/>
        </w:rPr>
        <w:t>rodata</w:t>
      </w:r>
      <w:r>
        <w:rPr>
          <w:rFonts w:hint="eastAsia"/>
          <w:b/>
        </w:rPr>
        <w:t>（对应第二个</w:t>
      </w:r>
      <w:r>
        <w:rPr>
          <w:rFonts w:hint="eastAsia"/>
          <w:b/>
        </w:rPr>
        <w:t>printf</w:t>
      </w:r>
      <w:r>
        <w:rPr>
          <w:rFonts w:hint="eastAsia"/>
          <w:b/>
        </w:rPr>
        <w:t>的字符串）和</w:t>
      </w:r>
      <w:r>
        <w:rPr>
          <w:rFonts w:hint="eastAsia"/>
          <w:b/>
        </w:rPr>
        <w:t>s</w:t>
      </w:r>
      <w:r>
        <w:rPr>
          <w:b/>
        </w:rPr>
        <w:t>leepsecs</w:t>
      </w:r>
      <w:r>
        <w:rPr>
          <w:rFonts w:hint="eastAsia"/>
          <w:b/>
        </w:rPr>
        <w:t>（全局变量</w:t>
      </w:r>
      <w:r>
        <w:rPr>
          <w:rFonts w:hint="eastAsia"/>
          <w:b/>
        </w:rPr>
        <w:t>int</w:t>
      </w:r>
      <w:r>
        <w:rPr>
          <w:rFonts w:hint="eastAsia"/>
          <w:b/>
        </w:rPr>
        <w:t>型）</w:t>
      </w:r>
      <w:r w:rsidR="00262105">
        <w:rPr>
          <w:rFonts w:hint="eastAsia"/>
          <w:b/>
        </w:rPr>
        <w:t>和</w:t>
      </w:r>
      <w:r w:rsidR="00262105">
        <w:rPr>
          <w:rFonts w:hint="eastAsia"/>
          <w:b/>
        </w:rPr>
        <w:t>.</w:t>
      </w:r>
      <w:r w:rsidR="00262105">
        <w:rPr>
          <w:b/>
        </w:rPr>
        <w:t>text</w:t>
      </w:r>
      <w:r>
        <w:rPr>
          <w:rFonts w:hint="eastAsia"/>
          <w:b/>
        </w:rPr>
        <w:t>。</w:t>
      </w:r>
      <w:r w:rsidR="00581834">
        <w:rPr>
          <w:rFonts w:hint="eastAsia"/>
        </w:rPr>
        <w:t>根据类型可知，</w:t>
      </w:r>
      <w:r w:rsidR="00071409">
        <w:rPr>
          <w:rFonts w:hint="eastAsia"/>
        </w:rPr>
        <w:t>它们</w:t>
      </w:r>
      <w:r w:rsidR="00D23EAF">
        <w:rPr>
          <w:rFonts w:hint="eastAsia"/>
        </w:rPr>
        <w:t>都是</w:t>
      </w:r>
      <w:r w:rsidR="00D23EAF" w:rsidRPr="00D23EAF">
        <w:rPr>
          <w:rFonts w:hint="eastAsia"/>
        </w:rPr>
        <w:t xml:space="preserve">32 </w:t>
      </w:r>
      <w:r w:rsidR="00D23EAF" w:rsidRPr="00D23EAF">
        <w:rPr>
          <w:rFonts w:hint="eastAsia"/>
        </w:rPr>
        <w:t>位</w:t>
      </w:r>
      <w:r w:rsidR="00D23EAF" w:rsidRPr="00D23EAF">
        <w:rPr>
          <w:rFonts w:hint="eastAsia"/>
        </w:rPr>
        <w:t xml:space="preserve"> PC </w:t>
      </w:r>
      <w:r w:rsidR="00D23EAF" w:rsidRPr="00D23EAF">
        <w:rPr>
          <w:rFonts w:hint="eastAsia"/>
        </w:rPr>
        <w:t>相对地址的引</w:t>
      </w:r>
      <w:r w:rsidR="00D23EAF">
        <w:rPr>
          <w:rFonts w:hint="eastAsia"/>
        </w:rPr>
        <w:t>用，与上述第一条计算方式相同，不在过多说明。</w:t>
      </w:r>
    </w:p>
    <w:p w:rsidR="00D902A9" w:rsidRDefault="008B4D92" w:rsidP="00810362">
      <w:r>
        <w:rPr>
          <w:rFonts w:hint="eastAsia"/>
        </w:rPr>
        <w:t xml:space="preserve"> </w:t>
      </w:r>
      <w:r>
        <w:t xml:space="preserve">  </w:t>
      </w:r>
      <w:r w:rsidRPr="008B4D92">
        <w:rPr>
          <w:rFonts w:hint="eastAsia"/>
          <w:b/>
        </w:rPr>
        <w:t>c</w:t>
      </w:r>
      <w:r w:rsidRPr="008B4D92">
        <w:rPr>
          <w:rFonts w:hint="eastAsia"/>
          <w:b/>
        </w:rPr>
        <w:t>）</w:t>
      </w:r>
      <w:r w:rsidR="00E05C17">
        <w:rPr>
          <w:rFonts w:hint="eastAsia"/>
          <w:b/>
        </w:rPr>
        <w:t>而对于</w:t>
      </w:r>
      <w:r w:rsidR="00E05C17">
        <w:rPr>
          <w:rFonts w:hint="eastAsia"/>
          <w:b/>
        </w:rPr>
        <w:t>puts</w:t>
      </w:r>
      <w:r w:rsidR="00E05C17">
        <w:rPr>
          <w:rFonts w:hint="eastAsia"/>
          <w:b/>
        </w:rPr>
        <w:t>，</w:t>
      </w:r>
      <w:r w:rsidR="00E05C17">
        <w:rPr>
          <w:rFonts w:hint="eastAsia"/>
          <w:b/>
        </w:rPr>
        <w:t>printf</w:t>
      </w:r>
      <w:r w:rsidR="00E05C17">
        <w:rPr>
          <w:rFonts w:hint="eastAsia"/>
          <w:b/>
        </w:rPr>
        <w:t>，</w:t>
      </w:r>
      <w:r w:rsidR="00E05C17">
        <w:rPr>
          <w:rFonts w:hint="eastAsia"/>
          <w:b/>
        </w:rPr>
        <w:t>sleep</w:t>
      </w:r>
      <w:r w:rsidR="00E05C17">
        <w:rPr>
          <w:rFonts w:hint="eastAsia"/>
          <w:b/>
        </w:rPr>
        <w:t>和</w:t>
      </w:r>
      <w:r w:rsidR="00E05C17">
        <w:rPr>
          <w:rFonts w:hint="eastAsia"/>
          <w:b/>
        </w:rPr>
        <w:t>getchar</w:t>
      </w:r>
      <w:r w:rsidR="00E05C17">
        <w:rPr>
          <w:rFonts w:hint="eastAsia"/>
          <w:b/>
        </w:rPr>
        <w:t>函数是共享库内的函数，根据本节开始时的知识，计算方式为</w:t>
      </w:r>
      <w:r w:rsidR="00E05C17">
        <w:rPr>
          <w:rFonts w:hint="eastAsia"/>
          <w:b/>
        </w:rPr>
        <w:t>L</w:t>
      </w:r>
      <w:r w:rsidR="00E05C17">
        <w:rPr>
          <w:b/>
        </w:rPr>
        <w:t xml:space="preserve"> + A - P</w:t>
      </w:r>
      <w:r w:rsidR="00E05C17">
        <w:rPr>
          <w:rFonts w:hint="eastAsia"/>
          <w:b/>
        </w:rPr>
        <w:t>。</w:t>
      </w:r>
      <w:r w:rsidR="00E05C17">
        <w:rPr>
          <w:rFonts w:hint="eastAsia"/>
        </w:rPr>
        <w:t>具体到函数中，是这样的。</w:t>
      </w:r>
    </w:p>
    <w:p w:rsidR="00D902A9" w:rsidRDefault="00D902A9" w:rsidP="00810362">
      <w:r>
        <w:rPr>
          <w:rFonts w:hint="eastAsia"/>
        </w:rPr>
        <w:t xml:space="preserve"> </w:t>
      </w:r>
      <w:r>
        <w:t xml:space="preserve">  </w:t>
      </w:r>
      <w:r w:rsidR="00300453">
        <w:rPr>
          <w:rFonts w:hint="eastAsia"/>
        </w:rPr>
        <w:t>对于</w:t>
      </w:r>
      <w:r w:rsidR="00300453">
        <w:rPr>
          <w:rFonts w:hint="eastAsia"/>
        </w:rPr>
        <w:t>printf</w:t>
      </w:r>
      <w:r w:rsidR="00300453">
        <w:rPr>
          <w:rFonts w:hint="eastAsia"/>
        </w:rPr>
        <w:t>函数，第一次调用时，不直接调用</w:t>
      </w:r>
      <w:r w:rsidR="00300453">
        <w:rPr>
          <w:rFonts w:hint="eastAsia"/>
        </w:rPr>
        <w:t>printf</w:t>
      </w:r>
      <w:r w:rsidR="00300453">
        <w:rPr>
          <w:rFonts w:hint="eastAsia"/>
        </w:rPr>
        <w:t>函数，而是程序通过调用进入</w:t>
      </w:r>
      <w:r w:rsidR="00300453">
        <w:rPr>
          <w:rFonts w:hint="eastAsia"/>
        </w:rPr>
        <w:t>P</w:t>
      </w:r>
      <w:r w:rsidR="00300453">
        <w:t>LT[3]</w:t>
      </w:r>
      <w:r w:rsidR="00300453">
        <w:rPr>
          <w:rFonts w:hint="eastAsia"/>
        </w:rPr>
        <w:t>（它是</w:t>
      </w:r>
      <w:r w:rsidR="00300453">
        <w:rPr>
          <w:rFonts w:hint="eastAsia"/>
        </w:rPr>
        <w:t>printf</w:t>
      </w:r>
      <w:r w:rsidR="00300453">
        <w:rPr>
          <w:rFonts w:hint="eastAsia"/>
        </w:rPr>
        <w:t>的</w:t>
      </w:r>
      <w:r w:rsidR="00300453">
        <w:rPr>
          <w:rFonts w:hint="eastAsia"/>
        </w:rPr>
        <w:t>PLT</w:t>
      </w:r>
      <w:r w:rsidR="00300453">
        <w:rPr>
          <w:rFonts w:hint="eastAsia"/>
        </w:rPr>
        <w:t>条目）；</w:t>
      </w:r>
    </w:p>
    <w:p w:rsidR="00D902A9" w:rsidRDefault="00D902A9" w:rsidP="00810362">
      <w:r>
        <w:rPr>
          <w:rFonts w:hint="eastAsia"/>
        </w:rPr>
        <w:t xml:space="preserve"> </w:t>
      </w:r>
      <w:r>
        <w:t xml:space="preserve">  </w:t>
      </w:r>
      <w:r w:rsidR="00300453">
        <w:rPr>
          <w:rFonts w:hint="eastAsia"/>
        </w:rPr>
        <w:t>第一条</w:t>
      </w:r>
      <w:r w:rsidR="00300453">
        <w:rPr>
          <w:rFonts w:hint="eastAsia"/>
        </w:rPr>
        <w:t>PLT</w:t>
      </w:r>
      <w:r w:rsidR="00300453">
        <w:rPr>
          <w:rFonts w:hint="eastAsia"/>
        </w:rPr>
        <w:t>指令通过</w:t>
      </w:r>
      <w:r w:rsidR="00300453">
        <w:rPr>
          <w:rFonts w:hint="eastAsia"/>
        </w:rPr>
        <w:t>GOT</w:t>
      </w:r>
      <w:r w:rsidR="00300453">
        <w:t>[5]</w:t>
      </w:r>
      <w:r w:rsidR="00DF41E1">
        <w:rPr>
          <w:rFonts w:hint="eastAsia"/>
        </w:rPr>
        <w:t>进行间接跳转</w:t>
      </w:r>
      <w:r w:rsidR="00E1558C">
        <w:rPr>
          <w:rFonts w:hint="eastAsia"/>
        </w:rPr>
        <w:t>（因为每个</w:t>
      </w:r>
      <w:r w:rsidR="00E1558C">
        <w:rPr>
          <w:rFonts w:hint="eastAsia"/>
        </w:rPr>
        <w:t>GOT</w:t>
      </w:r>
      <w:r w:rsidR="00E1558C">
        <w:rPr>
          <w:rFonts w:hint="eastAsia"/>
        </w:rPr>
        <w:t>条目初始时都指向它对应的</w:t>
      </w:r>
      <w:r w:rsidR="00E1558C">
        <w:rPr>
          <w:rFonts w:hint="eastAsia"/>
        </w:rPr>
        <w:t>PLT</w:t>
      </w:r>
      <w:r w:rsidR="00E1558C">
        <w:rPr>
          <w:rFonts w:hint="eastAsia"/>
        </w:rPr>
        <w:t>条目的第二条指令，这个间接跳转只是简单的把控制传送回</w:t>
      </w:r>
      <w:r w:rsidR="00E1558C">
        <w:rPr>
          <w:rFonts w:hint="eastAsia"/>
        </w:rPr>
        <w:t>PLT</w:t>
      </w:r>
      <w:r w:rsidR="00E1558C">
        <w:t>[3]</w:t>
      </w:r>
      <w:r w:rsidR="00E1558C">
        <w:rPr>
          <w:rFonts w:hint="eastAsia"/>
        </w:rPr>
        <w:t>中的下一条指令）；</w:t>
      </w:r>
    </w:p>
    <w:p w:rsidR="00D902A9" w:rsidRDefault="00D902A9" w:rsidP="00810362">
      <w:r>
        <w:rPr>
          <w:rFonts w:hint="eastAsia"/>
        </w:rPr>
        <w:t xml:space="preserve"> </w:t>
      </w:r>
      <w:r>
        <w:t xml:space="preserve">  </w:t>
      </w:r>
      <w:r>
        <w:rPr>
          <w:rFonts w:hint="eastAsia"/>
        </w:rPr>
        <w:t>第三步，将</w:t>
      </w:r>
      <w:r>
        <w:rPr>
          <w:rFonts w:hint="eastAsia"/>
        </w:rPr>
        <w:t>printf</w:t>
      </w:r>
      <w:r>
        <w:rPr>
          <w:rFonts w:hint="eastAsia"/>
        </w:rPr>
        <w:t>函数的</w:t>
      </w:r>
      <w:r>
        <w:rPr>
          <w:rFonts w:hint="eastAsia"/>
        </w:rPr>
        <w:t>ID</w:t>
      </w:r>
      <w:r>
        <w:rPr>
          <w:rFonts w:hint="eastAsia"/>
        </w:rPr>
        <w:t>（</w:t>
      </w:r>
      <w:r>
        <w:rPr>
          <w:rFonts w:hint="eastAsia"/>
        </w:rPr>
        <w:t>0</w:t>
      </w:r>
      <w:r>
        <w:t>x1</w:t>
      </w:r>
      <w:r>
        <w:rPr>
          <w:rFonts w:hint="eastAsia"/>
        </w:rPr>
        <w:t>）压入栈中，</w:t>
      </w:r>
      <w:r>
        <w:rPr>
          <w:rFonts w:hint="eastAsia"/>
        </w:rPr>
        <w:t>PLT</w:t>
      </w:r>
      <w:r>
        <w:t>[3]</w:t>
      </w:r>
      <w:r>
        <w:rPr>
          <w:rFonts w:hint="eastAsia"/>
        </w:rPr>
        <w:t>跳转到</w:t>
      </w:r>
      <w:r>
        <w:rPr>
          <w:rFonts w:hint="eastAsia"/>
        </w:rPr>
        <w:t>PLT</w:t>
      </w:r>
      <w:r>
        <w:t>[0]</w:t>
      </w:r>
      <w:r>
        <w:rPr>
          <w:rFonts w:hint="eastAsia"/>
        </w:rPr>
        <w:t>；</w:t>
      </w:r>
    </w:p>
    <w:p w:rsidR="008B4D92" w:rsidRDefault="00D902A9" w:rsidP="00810362">
      <w:r>
        <w:rPr>
          <w:rFonts w:hint="eastAsia"/>
        </w:rPr>
        <w:t xml:space="preserve"> </w:t>
      </w:r>
      <w:r>
        <w:t xml:space="preserve">  </w:t>
      </w:r>
      <w:r>
        <w:rPr>
          <w:rFonts w:hint="eastAsia"/>
        </w:rPr>
        <w:t>第四步，</w:t>
      </w:r>
      <w:r>
        <w:rPr>
          <w:rFonts w:hint="eastAsia"/>
        </w:rPr>
        <w:t>PLT</w:t>
      </w:r>
      <w:r>
        <w:t>[0]</w:t>
      </w:r>
      <w:r>
        <w:rPr>
          <w:rFonts w:hint="eastAsia"/>
        </w:rPr>
        <w:t>将</w:t>
      </w:r>
      <w:r>
        <w:rPr>
          <w:rFonts w:hint="eastAsia"/>
        </w:rPr>
        <w:t>GOT</w:t>
      </w:r>
      <w:r>
        <w:t>[</w:t>
      </w:r>
      <w:r>
        <w:rPr>
          <w:rFonts w:hint="eastAsia"/>
        </w:rPr>
        <w:t>1</w:t>
      </w:r>
      <w:r>
        <w:t>]</w:t>
      </w:r>
      <w:r>
        <w:rPr>
          <w:rFonts w:hint="eastAsia"/>
        </w:rPr>
        <w:t>间接的把动态链接器的第一个参数压入栈中，然后通过</w:t>
      </w:r>
      <w:r>
        <w:rPr>
          <w:rFonts w:hint="eastAsia"/>
        </w:rPr>
        <w:t>GOT</w:t>
      </w:r>
      <w:r>
        <w:t>[</w:t>
      </w:r>
      <w:r>
        <w:rPr>
          <w:rFonts w:hint="eastAsia"/>
        </w:rPr>
        <w:t>3</w:t>
      </w:r>
      <w:r>
        <w:t>]</w:t>
      </w:r>
      <w:r>
        <w:rPr>
          <w:rFonts w:hint="eastAsia"/>
        </w:rPr>
        <w:t>间接跳转到动态链接器中。动态连接器使用两条栈条目确定</w:t>
      </w:r>
      <w:r>
        <w:rPr>
          <w:rFonts w:hint="eastAsia"/>
        </w:rPr>
        <w:t>printf</w:t>
      </w:r>
      <w:r>
        <w:rPr>
          <w:rFonts w:hint="eastAsia"/>
        </w:rPr>
        <w:t>函数的运行时位置，用这个地址重写</w:t>
      </w:r>
      <w:r>
        <w:rPr>
          <w:rFonts w:hint="eastAsia"/>
        </w:rPr>
        <w:t>GOT</w:t>
      </w:r>
      <w:r>
        <w:t>[5]</w:t>
      </w:r>
      <w:r>
        <w:rPr>
          <w:rFonts w:hint="eastAsia"/>
        </w:rPr>
        <w:t>，再把控制传递给</w:t>
      </w:r>
      <w:r>
        <w:rPr>
          <w:rFonts w:hint="eastAsia"/>
        </w:rPr>
        <w:t>printf</w:t>
      </w:r>
      <w:r>
        <w:rPr>
          <w:rFonts w:hint="eastAsia"/>
        </w:rPr>
        <w:t>函数。</w:t>
      </w:r>
    </w:p>
    <w:p w:rsidR="00D902A9" w:rsidRDefault="00D902A9" w:rsidP="00810362">
      <w:r>
        <w:rPr>
          <w:rFonts w:hint="eastAsia"/>
        </w:rPr>
        <w:t xml:space="preserve"> </w:t>
      </w:r>
      <w:r>
        <w:t xml:space="preserve">  </w:t>
      </w:r>
      <w:r>
        <w:rPr>
          <w:rFonts w:hint="eastAsia"/>
        </w:rPr>
        <w:t>还是对于</w:t>
      </w:r>
      <w:r>
        <w:rPr>
          <w:rFonts w:hint="eastAsia"/>
        </w:rPr>
        <w:t>printf</w:t>
      </w:r>
      <w:r>
        <w:rPr>
          <w:rFonts w:hint="eastAsia"/>
        </w:rPr>
        <w:t>函数，对于第二次调用。和前面一样，控制传递到</w:t>
      </w:r>
      <w:r>
        <w:rPr>
          <w:rFonts w:hint="eastAsia"/>
        </w:rPr>
        <w:t>PLT</w:t>
      </w:r>
      <w:r>
        <w:t>[3]</w:t>
      </w:r>
      <w:r w:rsidR="0096324E">
        <w:rPr>
          <w:rFonts w:hint="eastAsia"/>
        </w:rPr>
        <w:t>，不过这次通过</w:t>
      </w:r>
      <w:r w:rsidR="0096324E">
        <w:rPr>
          <w:rFonts w:hint="eastAsia"/>
        </w:rPr>
        <w:t>GOT</w:t>
      </w:r>
      <w:r w:rsidR="0096324E">
        <w:t>[5]</w:t>
      </w:r>
      <w:r w:rsidR="0096324E">
        <w:rPr>
          <w:rFonts w:hint="eastAsia"/>
        </w:rPr>
        <w:t>的间接跳转，会将控制直接转移到</w:t>
      </w:r>
      <w:r w:rsidR="0096324E">
        <w:rPr>
          <w:rFonts w:hint="eastAsia"/>
        </w:rPr>
        <w:t>printf</w:t>
      </w:r>
      <w:r w:rsidR="0096324E">
        <w:rPr>
          <w:rFonts w:hint="eastAsia"/>
        </w:rPr>
        <w:t>函数。</w:t>
      </w:r>
      <w:r w:rsidR="00501678">
        <w:rPr>
          <w:rFonts w:hint="eastAsia"/>
        </w:rPr>
        <w:t>（如截图）</w:t>
      </w:r>
    </w:p>
    <w:p w:rsidR="00501678" w:rsidRPr="00501678" w:rsidRDefault="00A07C5E" w:rsidP="00501678">
      <w:pPr>
        <w:spacing w:line="240" w:lineRule="auto"/>
        <w:jc w:val="left"/>
        <w:rPr>
          <w:rFonts w:ascii="宋体" w:hAnsi="宋体" w:cs="宋体"/>
          <w:kern w:val="0"/>
        </w:rPr>
      </w:pPr>
      <w:r w:rsidRPr="00501678">
        <w:rPr>
          <w:rFonts w:ascii="宋体" w:hAnsi="宋体" w:cs="宋体"/>
          <w:noProof/>
          <w:kern w:val="0"/>
        </w:rPr>
        <w:drawing>
          <wp:inline distT="0" distB="0" distL="0" distR="0">
            <wp:extent cx="6453505" cy="535940"/>
            <wp:effectExtent l="0" t="0" r="0" b="0"/>
            <wp:docPr id="46" name="图片 46" descr="FH06{ITN7S4{YA28MF48F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H06{ITN7S4{YA28MF48F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3505" cy="535940"/>
                    </a:xfrm>
                    <a:prstGeom prst="rect">
                      <a:avLst/>
                    </a:prstGeom>
                    <a:noFill/>
                    <a:ln>
                      <a:noFill/>
                    </a:ln>
                  </pic:spPr>
                </pic:pic>
              </a:graphicData>
            </a:graphic>
          </wp:inline>
        </w:drawing>
      </w:r>
    </w:p>
    <w:p w:rsidR="00501678" w:rsidRPr="00501678" w:rsidRDefault="00A07C5E" w:rsidP="00501678">
      <w:pPr>
        <w:spacing w:line="240" w:lineRule="auto"/>
        <w:jc w:val="left"/>
        <w:rPr>
          <w:rFonts w:ascii="宋体" w:hAnsi="宋体" w:cs="宋体"/>
          <w:kern w:val="0"/>
        </w:rPr>
      </w:pPr>
      <w:r w:rsidRPr="00501678">
        <w:rPr>
          <w:rFonts w:ascii="宋体" w:hAnsi="宋体" w:cs="宋体"/>
          <w:noProof/>
          <w:kern w:val="0"/>
        </w:rPr>
        <w:drawing>
          <wp:inline distT="0" distB="0" distL="0" distR="0">
            <wp:extent cx="6453505" cy="525780"/>
            <wp:effectExtent l="0" t="0" r="0" b="0"/>
            <wp:docPr id="47" name="图片 47" descr="(HYFDMXRV6}[YSZKZE(3G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YFDMXRV6}[YSZKZE(3G1V"/>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3505" cy="525780"/>
                    </a:xfrm>
                    <a:prstGeom prst="rect">
                      <a:avLst/>
                    </a:prstGeom>
                    <a:noFill/>
                    <a:ln>
                      <a:noFill/>
                    </a:ln>
                  </pic:spPr>
                </pic:pic>
              </a:graphicData>
            </a:graphic>
          </wp:inline>
        </w:drawing>
      </w:r>
    </w:p>
    <w:p w:rsidR="00501678" w:rsidRPr="00501678" w:rsidRDefault="00A07C5E" w:rsidP="00501678">
      <w:pPr>
        <w:spacing w:line="240" w:lineRule="auto"/>
        <w:jc w:val="left"/>
        <w:rPr>
          <w:rFonts w:ascii="宋体" w:hAnsi="宋体" w:cs="宋体"/>
          <w:kern w:val="0"/>
        </w:rPr>
      </w:pPr>
      <w:r w:rsidRPr="00501678">
        <w:rPr>
          <w:rFonts w:ascii="宋体" w:hAnsi="宋体" w:cs="宋体"/>
          <w:noProof/>
          <w:kern w:val="0"/>
        </w:rPr>
        <w:drawing>
          <wp:inline distT="0" distB="0" distL="0" distR="0">
            <wp:extent cx="6453505" cy="483235"/>
            <wp:effectExtent l="0" t="0" r="0" b="0"/>
            <wp:docPr id="48" name="图片 48" descr="2)9Y7QGTX$U({2L)C0$IT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9Y7QGTX$U({2L)C0$IT0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3505" cy="483235"/>
                    </a:xfrm>
                    <a:prstGeom prst="rect">
                      <a:avLst/>
                    </a:prstGeom>
                    <a:noFill/>
                    <a:ln>
                      <a:noFill/>
                    </a:ln>
                  </pic:spPr>
                </pic:pic>
              </a:graphicData>
            </a:graphic>
          </wp:inline>
        </w:drawing>
      </w:r>
    </w:p>
    <w:p w:rsidR="00501678" w:rsidRDefault="00725FA4" w:rsidP="00725FA4">
      <w:pPr>
        <w:jc w:val="center"/>
        <w:rPr>
          <w:rFonts w:hint="eastAsia"/>
        </w:rPr>
      </w:pPr>
      <w:r>
        <w:rPr>
          <w:rFonts w:hint="eastAsia"/>
        </w:rPr>
        <w:t>针对</w:t>
      </w:r>
      <w:r>
        <w:rPr>
          <w:rFonts w:hint="eastAsia"/>
        </w:rPr>
        <w:t>printf</w:t>
      </w:r>
      <w:r w:rsidR="004566D0">
        <w:rPr>
          <w:rFonts w:hint="eastAsia"/>
        </w:rPr>
        <w:t>共享库函数</w:t>
      </w:r>
    </w:p>
    <w:p w:rsidR="0096324E" w:rsidRPr="00E05C17" w:rsidRDefault="0096324E" w:rsidP="00810362">
      <w:pPr>
        <w:rPr>
          <w:rFonts w:hint="eastAsia"/>
        </w:rPr>
      </w:pPr>
      <w:r>
        <w:rPr>
          <w:rFonts w:hint="eastAsia"/>
        </w:rPr>
        <w:lastRenderedPageBreak/>
        <w:t xml:space="preserve"> </w:t>
      </w:r>
      <w:r>
        <w:t xml:space="preserve">  </w:t>
      </w:r>
      <w:r>
        <w:rPr>
          <w:rFonts w:hint="eastAsia"/>
        </w:rPr>
        <w:t>其他函数与之类似，不再详述了。</w:t>
      </w:r>
    </w:p>
    <w:p w:rsidR="00710116" w:rsidRPr="00DB31E6" w:rsidRDefault="00A07C5E" w:rsidP="00DB31E6">
      <w:pPr>
        <w:jc w:val="center"/>
        <w:rPr>
          <w:rFonts w:ascii="宋体" w:hAnsi="宋体" w:cs="宋体" w:hint="eastAsia"/>
          <w:kern w:val="0"/>
        </w:rPr>
      </w:pPr>
      <w:r w:rsidRPr="00DB31E6">
        <w:rPr>
          <w:rFonts w:ascii="宋体" w:hAnsi="宋体" w:cs="宋体"/>
          <w:noProof/>
          <w:kern w:val="0"/>
        </w:rPr>
        <w:drawing>
          <wp:inline distT="0" distB="0" distL="0" distR="0">
            <wp:extent cx="6453505" cy="1860550"/>
            <wp:effectExtent l="0" t="0" r="0" b="0"/>
            <wp:docPr id="49" name="图片 49" descr="G%[$IL_JJS63LG4YKL}G1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L_JJS63LG4YKL}G11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3505" cy="1860550"/>
                    </a:xfrm>
                    <a:prstGeom prst="rect">
                      <a:avLst/>
                    </a:prstGeom>
                    <a:noFill/>
                    <a:ln>
                      <a:noFill/>
                    </a:ln>
                  </pic:spPr>
                </pic:pic>
              </a:graphicData>
            </a:graphic>
          </wp:inline>
        </w:drawing>
      </w:r>
    </w:p>
    <w:p w:rsidR="00545107" w:rsidRPr="00545107" w:rsidRDefault="00A07C5E" w:rsidP="00545107">
      <w:pPr>
        <w:spacing w:line="240" w:lineRule="auto"/>
        <w:jc w:val="left"/>
        <w:rPr>
          <w:rFonts w:ascii="宋体" w:hAnsi="宋体" w:cs="宋体" w:hint="eastAsia"/>
          <w:kern w:val="0"/>
        </w:rPr>
      </w:pPr>
      <w:r w:rsidRPr="00545107">
        <w:rPr>
          <w:rFonts w:ascii="宋体" w:hAnsi="宋体" w:cs="宋体"/>
          <w:noProof/>
          <w:kern w:val="0"/>
        </w:rPr>
        <w:drawing>
          <wp:inline distT="0" distB="0" distL="0" distR="0">
            <wp:extent cx="6537325" cy="756920"/>
            <wp:effectExtent l="0" t="0" r="0" b="0"/>
            <wp:docPr id="50" name="图片 50" descr="V4I@WX)}[56[VPHZ_@4`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4I@WX)}[56[VPHZ_@4`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7325" cy="756920"/>
                    </a:xfrm>
                    <a:prstGeom prst="rect">
                      <a:avLst/>
                    </a:prstGeom>
                    <a:noFill/>
                    <a:ln>
                      <a:noFill/>
                    </a:ln>
                  </pic:spPr>
                </pic:pic>
              </a:graphicData>
            </a:graphic>
          </wp:inline>
        </w:drawing>
      </w:r>
    </w:p>
    <w:p w:rsidR="00710116" w:rsidRPr="00C4173C" w:rsidRDefault="00710116" w:rsidP="00DB31E6">
      <w:pPr>
        <w:jc w:val="center"/>
        <w:rPr>
          <w:rFonts w:hint="eastAsia"/>
        </w:rPr>
      </w:pPr>
      <w:r>
        <w:rPr>
          <w:rFonts w:hint="eastAsia"/>
        </w:rPr>
        <w:t>截图，重定位节</w:t>
      </w:r>
      <w:r>
        <w:rPr>
          <w:rFonts w:hint="eastAsia"/>
        </w:rPr>
        <w:t>.</w:t>
      </w:r>
      <w:r>
        <w:t>rela.text</w:t>
      </w:r>
      <w:r w:rsidR="00545107">
        <w:rPr>
          <w:rFonts w:hint="eastAsia"/>
        </w:rPr>
        <w:t>和</w:t>
      </w:r>
      <w:r w:rsidR="00545107">
        <w:rPr>
          <w:rFonts w:hint="eastAsia"/>
        </w:rPr>
        <w:t>.</w:t>
      </w:r>
      <w:r w:rsidR="00545107">
        <w:t>rela.eh_frame</w:t>
      </w:r>
    </w:p>
    <w:p w:rsidR="000B6263" w:rsidRDefault="000B6263">
      <w:pPr>
        <w:pStyle w:val="2"/>
        <w:rPr>
          <w:rFonts w:hint="eastAsia"/>
        </w:rPr>
      </w:pPr>
      <w:bookmarkStart w:id="140" w:name="_Toc532238415"/>
      <w:r>
        <w:rPr>
          <w:rFonts w:hint="eastAsia"/>
        </w:rPr>
        <w:t>4.4 Hello.o的结果解析</w:t>
      </w:r>
      <w:bookmarkEnd w:id="140"/>
    </w:p>
    <w:p w:rsidR="007C4EC7" w:rsidRDefault="00655B34" w:rsidP="002E0CD8">
      <w:pPr>
        <w:pStyle w:val="aa"/>
        <w:numPr>
          <w:ilvl w:val="0"/>
          <w:numId w:val="16"/>
        </w:numPr>
        <w:adjustRightInd w:val="0"/>
        <w:snapToGrid w:val="0"/>
        <w:ind w:firstLineChars="0"/>
        <w:rPr>
          <w:b/>
        </w:rPr>
      </w:pPr>
      <w:r w:rsidRPr="00655B34">
        <w:rPr>
          <w:rFonts w:hint="eastAsia"/>
          <w:b/>
        </w:rPr>
        <w:t>命令行输入</w:t>
      </w:r>
      <w:r>
        <w:rPr>
          <w:rFonts w:hint="eastAsia"/>
          <w:b/>
        </w:rPr>
        <w:t>：</w:t>
      </w:r>
      <w:r>
        <w:rPr>
          <w:rFonts w:hint="eastAsia"/>
          <w:b/>
        </w:rPr>
        <w:t>o</w:t>
      </w:r>
      <w:r>
        <w:rPr>
          <w:b/>
        </w:rPr>
        <w:t xml:space="preserve">bjdump -d -r hello.o </w:t>
      </w:r>
      <w:r w:rsidR="00972DAC">
        <w:rPr>
          <w:b/>
        </w:rPr>
        <w:t>&gt;hello.asm</w:t>
      </w:r>
      <w:r w:rsidR="007C4EC7" w:rsidRPr="007C4EC7">
        <w:rPr>
          <w:rFonts w:hint="eastAsia"/>
        </w:rPr>
        <w:t>（</w:t>
      </w:r>
      <w:r w:rsidR="007C4EC7">
        <w:rPr>
          <w:rFonts w:hint="eastAsia"/>
        </w:rPr>
        <w:t>附上截图</w:t>
      </w:r>
      <w:r w:rsidR="007C4EC7" w:rsidRPr="007C4EC7">
        <w:rPr>
          <w:rFonts w:hint="eastAsia"/>
        </w:rPr>
        <w:t>）</w:t>
      </w:r>
    </w:p>
    <w:p w:rsidR="002E0CD8" w:rsidRPr="002E0CD8" w:rsidRDefault="00A07C5E" w:rsidP="002E0CD8">
      <w:pPr>
        <w:spacing w:line="240" w:lineRule="auto"/>
        <w:ind w:left="480"/>
        <w:jc w:val="center"/>
        <w:rPr>
          <w:rFonts w:ascii="宋体" w:hAnsi="宋体" w:cs="宋体"/>
          <w:kern w:val="0"/>
        </w:rPr>
      </w:pPr>
      <w:r w:rsidRPr="002E0CD8">
        <w:rPr>
          <w:rFonts w:ascii="宋体" w:hAnsi="宋体" w:cs="宋体"/>
          <w:noProof/>
          <w:kern w:val="0"/>
        </w:rPr>
        <w:drawing>
          <wp:inline distT="0" distB="0" distL="0" distR="0">
            <wp:extent cx="6148705" cy="3458210"/>
            <wp:effectExtent l="0" t="0" r="0" b="0"/>
            <wp:docPr id="51" name="图片 51" descr="~17DMDHC3A_{9)WDP$D]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7DMDHC3A_{9)WDP$D]A]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8705" cy="3458210"/>
                    </a:xfrm>
                    <a:prstGeom prst="rect">
                      <a:avLst/>
                    </a:prstGeom>
                    <a:noFill/>
                    <a:ln>
                      <a:noFill/>
                    </a:ln>
                  </pic:spPr>
                </pic:pic>
              </a:graphicData>
            </a:graphic>
          </wp:inline>
        </w:drawing>
      </w:r>
    </w:p>
    <w:p w:rsidR="00B368EB" w:rsidRDefault="002E0CD8" w:rsidP="00B368EB">
      <w:pPr>
        <w:pStyle w:val="aa"/>
        <w:adjustRightInd w:val="0"/>
        <w:snapToGrid w:val="0"/>
        <w:ind w:left="900" w:firstLineChars="0" w:firstLine="0"/>
        <w:jc w:val="center"/>
        <w:rPr>
          <w:b/>
        </w:rPr>
      </w:pPr>
      <w:r>
        <w:rPr>
          <w:rFonts w:hint="eastAsia"/>
          <w:b/>
        </w:rPr>
        <w:t>截图：</w:t>
      </w:r>
      <w:r>
        <w:rPr>
          <w:rFonts w:hint="eastAsia"/>
          <w:b/>
        </w:rPr>
        <w:t>o</w:t>
      </w:r>
      <w:r>
        <w:rPr>
          <w:b/>
        </w:rPr>
        <w:t>bjdump -d -r hello.o &gt;hello.asm</w:t>
      </w:r>
    </w:p>
    <w:p w:rsidR="00643FF0" w:rsidRDefault="00B368EB" w:rsidP="00643FF0">
      <w:pPr>
        <w:pStyle w:val="aa"/>
        <w:numPr>
          <w:ilvl w:val="0"/>
          <w:numId w:val="16"/>
        </w:numPr>
        <w:adjustRightInd w:val="0"/>
        <w:snapToGrid w:val="0"/>
        <w:ind w:firstLineChars="0"/>
        <w:rPr>
          <w:b/>
        </w:rPr>
      </w:pPr>
      <w:r>
        <w:rPr>
          <w:rFonts w:hint="eastAsia"/>
          <w:b/>
        </w:rPr>
        <w:t>分析</w:t>
      </w:r>
      <w:r>
        <w:rPr>
          <w:rFonts w:hint="eastAsia"/>
          <w:b/>
        </w:rPr>
        <w:t>hello</w:t>
      </w:r>
      <w:r>
        <w:rPr>
          <w:b/>
        </w:rPr>
        <w:t>.o</w:t>
      </w:r>
      <w:r>
        <w:rPr>
          <w:rFonts w:hint="eastAsia"/>
          <w:b/>
        </w:rPr>
        <w:t>的反汇编代码（即</w:t>
      </w:r>
      <w:r w:rsidR="00612024">
        <w:rPr>
          <w:rFonts w:hint="eastAsia"/>
          <w:b/>
        </w:rPr>
        <w:t>分析</w:t>
      </w:r>
      <w:r>
        <w:rPr>
          <w:rFonts w:hint="eastAsia"/>
          <w:b/>
        </w:rPr>
        <w:t>hello</w:t>
      </w:r>
      <w:r>
        <w:rPr>
          <w:b/>
        </w:rPr>
        <w:t>.asm</w:t>
      </w:r>
      <w:r>
        <w:rPr>
          <w:rFonts w:hint="eastAsia"/>
          <w:b/>
        </w:rPr>
        <w:t>文本文件）</w:t>
      </w:r>
      <w:r w:rsidR="008C0067">
        <w:rPr>
          <w:rFonts w:hint="eastAsia"/>
          <w:b/>
        </w:rPr>
        <w:t>与</w:t>
      </w:r>
      <w:r w:rsidR="008C0067">
        <w:rPr>
          <w:rFonts w:hint="eastAsia"/>
          <w:b/>
        </w:rPr>
        <w:t>hello</w:t>
      </w:r>
      <w:r w:rsidR="008C0067">
        <w:rPr>
          <w:b/>
        </w:rPr>
        <w:t>.s</w:t>
      </w:r>
      <w:r w:rsidR="008C0067">
        <w:rPr>
          <w:rFonts w:hint="eastAsia"/>
          <w:b/>
        </w:rPr>
        <w:t>文件的区别（</w:t>
      </w:r>
      <w:r w:rsidR="00E950A8">
        <w:rPr>
          <w:rFonts w:hint="eastAsia"/>
          <w:b/>
        </w:rPr>
        <w:t>总体</w:t>
      </w:r>
      <w:r w:rsidR="008C0067">
        <w:rPr>
          <w:rFonts w:hint="eastAsia"/>
          <w:b/>
        </w:rPr>
        <w:t>大致相同</w:t>
      </w:r>
      <w:r w:rsidR="00E950A8">
        <w:rPr>
          <w:rFonts w:hint="eastAsia"/>
          <w:b/>
        </w:rPr>
        <w:t>，只有小部分区别</w:t>
      </w:r>
      <w:r w:rsidR="008C0067">
        <w:rPr>
          <w:rFonts w:hint="eastAsia"/>
          <w:b/>
        </w:rPr>
        <w:t>）</w:t>
      </w:r>
    </w:p>
    <w:p w:rsidR="00643FF0" w:rsidRPr="00504C13" w:rsidRDefault="008C0067" w:rsidP="00C63AEE">
      <w:pPr>
        <w:pStyle w:val="aa"/>
        <w:numPr>
          <w:ilvl w:val="0"/>
          <w:numId w:val="17"/>
        </w:numPr>
        <w:adjustRightInd w:val="0"/>
        <w:snapToGrid w:val="0"/>
        <w:ind w:firstLineChars="0"/>
        <w:rPr>
          <w:b/>
        </w:rPr>
      </w:pPr>
      <w:r>
        <w:rPr>
          <w:rFonts w:hint="eastAsia"/>
          <w:b/>
        </w:rPr>
        <w:lastRenderedPageBreak/>
        <w:t>分支转移</w:t>
      </w:r>
      <w:r w:rsidR="00E80874">
        <w:rPr>
          <w:rFonts w:hint="eastAsia"/>
          <w:b/>
        </w:rPr>
        <w:t>：</w:t>
      </w:r>
      <w:r>
        <w:rPr>
          <w:rFonts w:hint="eastAsia"/>
        </w:rPr>
        <w:t>hello</w:t>
      </w:r>
      <w:r>
        <w:t>.s</w:t>
      </w:r>
      <w:r>
        <w:rPr>
          <w:rFonts w:hint="eastAsia"/>
        </w:rPr>
        <w:t>文件中</w:t>
      </w:r>
      <w:r w:rsidR="0039332B">
        <w:rPr>
          <w:rFonts w:hint="eastAsia"/>
        </w:rPr>
        <w:t>分支转移是使用段名称</w:t>
      </w:r>
      <w:r w:rsidR="00D5313D">
        <w:rPr>
          <w:rFonts w:hint="eastAsia"/>
        </w:rPr>
        <w:t>进行跳转的</w:t>
      </w:r>
      <w:r w:rsidR="00C63AEE">
        <w:rPr>
          <w:rFonts w:hint="eastAsia"/>
        </w:rPr>
        <w:t>（附截图</w:t>
      </w:r>
      <w:r w:rsidR="00504C13">
        <w:rPr>
          <w:rFonts w:hint="eastAsia"/>
        </w:rPr>
        <w:t>1</w:t>
      </w:r>
      <w:r w:rsidR="00C63AEE">
        <w:rPr>
          <w:rFonts w:hint="eastAsia"/>
        </w:rPr>
        <w:t>），而</w:t>
      </w:r>
      <w:r w:rsidR="00C63AEE">
        <w:rPr>
          <w:rFonts w:hint="eastAsia"/>
        </w:rPr>
        <w:t>hello</w:t>
      </w:r>
      <w:r w:rsidR="00C63AEE">
        <w:t>.o</w:t>
      </w:r>
      <w:r w:rsidR="00E80874">
        <w:rPr>
          <w:rFonts w:hint="eastAsia"/>
        </w:rPr>
        <w:t>文件中分支转移是通过地址进行跳转的</w:t>
      </w:r>
      <w:r w:rsidR="00504C13">
        <w:rPr>
          <w:rFonts w:hint="eastAsia"/>
        </w:rPr>
        <w:t>（附截图</w:t>
      </w:r>
      <w:r w:rsidR="00504C13">
        <w:rPr>
          <w:rFonts w:hint="eastAsia"/>
        </w:rPr>
        <w:t>2</w:t>
      </w:r>
      <w:r w:rsidR="00504C13">
        <w:rPr>
          <w:rFonts w:hint="eastAsia"/>
        </w:rPr>
        <w:t>）。</w:t>
      </w:r>
    </w:p>
    <w:p w:rsidR="00504C13" w:rsidRDefault="00A07C5E" w:rsidP="00504C13">
      <w:pPr>
        <w:spacing w:line="240" w:lineRule="auto"/>
        <w:ind w:left="900"/>
        <w:jc w:val="center"/>
        <w:rPr>
          <w:rFonts w:ascii="宋体" w:hAnsi="宋体" w:cs="宋体"/>
          <w:kern w:val="0"/>
        </w:rPr>
      </w:pPr>
      <w:r w:rsidRPr="00504C13">
        <w:rPr>
          <w:rFonts w:ascii="宋体" w:hAnsi="宋体" w:cs="宋体"/>
          <w:noProof/>
          <w:kern w:val="0"/>
        </w:rPr>
        <w:drawing>
          <wp:inline distT="0" distB="0" distL="0" distR="0">
            <wp:extent cx="3216275" cy="651510"/>
            <wp:effectExtent l="0" t="0" r="0" b="0"/>
            <wp:docPr id="52" name="图片 52" descr="N)$SZ2~@38(F4HA${X@IS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SZ2~@38(F4HA${X@ISZ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6275" cy="651510"/>
                    </a:xfrm>
                    <a:prstGeom prst="rect">
                      <a:avLst/>
                    </a:prstGeom>
                    <a:noFill/>
                    <a:ln>
                      <a:noFill/>
                    </a:ln>
                  </pic:spPr>
                </pic:pic>
              </a:graphicData>
            </a:graphic>
          </wp:inline>
        </w:drawing>
      </w:r>
    </w:p>
    <w:p w:rsidR="00504C13" w:rsidRPr="00504C13" w:rsidRDefault="00504C13" w:rsidP="00504C13">
      <w:pPr>
        <w:spacing w:line="240" w:lineRule="auto"/>
        <w:ind w:left="900"/>
        <w:jc w:val="center"/>
        <w:rPr>
          <w:rFonts w:ascii="宋体" w:hAnsi="宋体" w:cs="宋体" w:hint="eastAsia"/>
          <w:kern w:val="0"/>
        </w:rPr>
      </w:pPr>
      <w:r>
        <w:rPr>
          <w:rFonts w:ascii="宋体" w:hAnsi="宋体" w:cs="宋体" w:hint="eastAsia"/>
          <w:kern w:val="0"/>
        </w:rPr>
        <w:t>截图1：</w:t>
      </w:r>
      <w:r w:rsidRPr="00BE2327">
        <w:rPr>
          <w:kern w:val="0"/>
        </w:rPr>
        <w:t>hello.s</w:t>
      </w:r>
      <w:r>
        <w:rPr>
          <w:rFonts w:ascii="宋体" w:hAnsi="宋体" w:cs="宋体" w:hint="eastAsia"/>
          <w:kern w:val="0"/>
        </w:rPr>
        <w:t>分支跳转</w:t>
      </w:r>
    </w:p>
    <w:p w:rsidR="00BE2327" w:rsidRPr="00BE2327" w:rsidRDefault="00A07C5E" w:rsidP="00BE2327">
      <w:pPr>
        <w:spacing w:line="240" w:lineRule="auto"/>
        <w:jc w:val="center"/>
        <w:rPr>
          <w:rFonts w:ascii="宋体" w:hAnsi="宋体" w:cs="宋体"/>
          <w:kern w:val="0"/>
        </w:rPr>
      </w:pPr>
      <w:r w:rsidRPr="00BE2327">
        <w:rPr>
          <w:rFonts w:ascii="宋体" w:hAnsi="宋体" w:cs="宋体"/>
          <w:noProof/>
          <w:kern w:val="0"/>
        </w:rPr>
        <w:drawing>
          <wp:inline distT="0" distB="0" distL="0" distR="0">
            <wp:extent cx="4729480" cy="1208405"/>
            <wp:effectExtent l="0" t="0" r="0" b="0"/>
            <wp:docPr id="53" name="图片 53" descr="J]XZP9K56}]`[EL4K2UVN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XZP9K56}]`[EL4K2UVNK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9480" cy="1208405"/>
                    </a:xfrm>
                    <a:prstGeom prst="rect">
                      <a:avLst/>
                    </a:prstGeom>
                    <a:noFill/>
                    <a:ln>
                      <a:noFill/>
                    </a:ln>
                  </pic:spPr>
                </pic:pic>
              </a:graphicData>
            </a:graphic>
          </wp:inline>
        </w:drawing>
      </w:r>
    </w:p>
    <w:p w:rsidR="00504C13" w:rsidRPr="00BE2327" w:rsidRDefault="00BE2327" w:rsidP="00BE2327">
      <w:pPr>
        <w:pStyle w:val="aa"/>
        <w:adjustRightInd w:val="0"/>
        <w:snapToGrid w:val="0"/>
        <w:ind w:left="1320" w:firstLineChars="0" w:firstLine="0"/>
        <w:jc w:val="center"/>
        <w:rPr>
          <w:rFonts w:hint="eastAsia"/>
        </w:rPr>
      </w:pPr>
      <w:r w:rsidRPr="00BE2327">
        <w:rPr>
          <w:rFonts w:hint="eastAsia"/>
        </w:rPr>
        <w:t>截图</w:t>
      </w:r>
      <w:r w:rsidRPr="00BE2327">
        <w:rPr>
          <w:rFonts w:hint="eastAsia"/>
        </w:rPr>
        <w:t>2</w:t>
      </w:r>
      <w:r w:rsidRPr="00BE2327">
        <w:rPr>
          <w:rFonts w:hint="eastAsia"/>
        </w:rPr>
        <w:t>：</w:t>
      </w:r>
      <w:r w:rsidRPr="00BE2327">
        <w:rPr>
          <w:rFonts w:hint="eastAsia"/>
        </w:rPr>
        <w:t>hello</w:t>
      </w:r>
      <w:r w:rsidRPr="00BE2327">
        <w:t>.o</w:t>
      </w:r>
      <w:r w:rsidRPr="00BE2327">
        <w:rPr>
          <w:rFonts w:hint="eastAsia"/>
        </w:rPr>
        <w:t>分支转移</w:t>
      </w:r>
    </w:p>
    <w:p w:rsidR="00504C13" w:rsidRPr="00BE2327" w:rsidRDefault="00E80874" w:rsidP="00504C13">
      <w:pPr>
        <w:pStyle w:val="aa"/>
        <w:numPr>
          <w:ilvl w:val="0"/>
          <w:numId w:val="17"/>
        </w:numPr>
        <w:adjustRightInd w:val="0"/>
        <w:snapToGrid w:val="0"/>
        <w:ind w:firstLineChars="0"/>
        <w:rPr>
          <w:b/>
        </w:rPr>
      </w:pPr>
      <w:r>
        <w:rPr>
          <w:rFonts w:hint="eastAsia"/>
          <w:b/>
        </w:rPr>
        <w:t>函数调用：</w:t>
      </w:r>
      <w:r w:rsidRPr="00E80874">
        <w:rPr>
          <w:rFonts w:hint="eastAsia"/>
        </w:rPr>
        <w:t>hello</w:t>
      </w:r>
      <w:r w:rsidRPr="00E80874">
        <w:t>.s</w:t>
      </w:r>
      <w:r>
        <w:rPr>
          <w:rFonts w:hint="eastAsia"/>
        </w:rPr>
        <w:t>文件中，函数调用</w:t>
      </w:r>
      <w:r>
        <w:rPr>
          <w:rFonts w:hint="eastAsia"/>
        </w:rPr>
        <w:t>call</w:t>
      </w:r>
      <w:r>
        <w:rPr>
          <w:rFonts w:hint="eastAsia"/>
        </w:rPr>
        <w:t>后跟的是函数名称（附截图</w:t>
      </w:r>
      <w:r w:rsidR="00BE2327">
        <w:rPr>
          <w:rFonts w:hint="eastAsia"/>
        </w:rPr>
        <w:t>3</w:t>
      </w:r>
      <w:r>
        <w:rPr>
          <w:rFonts w:hint="eastAsia"/>
        </w:rPr>
        <w:t>）；而在我们的</w:t>
      </w:r>
      <w:r>
        <w:rPr>
          <w:rFonts w:hint="eastAsia"/>
        </w:rPr>
        <w:t>hello</w:t>
      </w:r>
      <w:r>
        <w:t>.</w:t>
      </w:r>
      <w:r>
        <w:rPr>
          <w:rFonts w:hint="eastAsia"/>
        </w:rPr>
        <w:t>o</w:t>
      </w:r>
      <w:r>
        <w:rPr>
          <w:rFonts w:hint="eastAsia"/>
        </w:rPr>
        <w:t>文件中，</w:t>
      </w:r>
      <w:r>
        <w:rPr>
          <w:rFonts w:hint="eastAsia"/>
        </w:rPr>
        <w:t>call</w:t>
      </w:r>
      <w:r>
        <w:rPr>
          <w:rFonts w:hint="eastAsia"/>
        </w:rPr>
        <w:t>后跟的是下一条指令。而同时因为这些函数都是共享库函数</w:t>
      </w:r>
      <w:r w:rsidR="00B41EE0">
        <w:rPr>
          <w:rFonts w:hint="eastAsia"/>
        </w:rPr>
        <w:t>，</w:t>
      </w:r>
      <w:r w:rsidR="0076050E">
        <w:rPr>
          <w:rFonts w:hint="eastAsia"/>
        </w:rPr>
        <w:t>这时候</w:t>
      </w:r>
      <w:r w:rsidR="00914641">
        <w:rPr>
          <w:rFonts w:hint="eastAsia"/>
        </w:rPr>
        <w:t>地址是不确定的，因此</w:t>
      </w:r>
      <w:r w:rsidR="00914641">
        <w:rPr>
          <w:rFonts w:hint="eastAsia"/>
        </w:rPr>
        <w:t>call</w:t>
      </w:r>
      <w:r w:rsidR="00914641">
        <w:rPr>
          <w:rFonts w:hint="eastAsia"/>
        </w:rPr>
        <w:t>指令将</w:t>
      </w:r>
      <w:r w:rsidR="00914641" w:rsidRPr="00914641">
        <w:rPr>
          <w:rFonts w:hint="eastAsia"/>
        </w:rPr>
        <w:t>相对地址设置为全</w:t>
      </w:r>
      <w:r w:rsidR="00914641" w:rsidRPr="00914641">
        <w:rPr>
          <w:rFonts w:hint="eastAsia"/>
        </w:rPr>
        <w:t>0</w:t>
      </w:r>
      <w:r w:rsidR="00914641" w:rsidRPr="00914641">
        <w:rPr>
          <w:rFonts w:hint="eastAsia"/>
        </w:rPr>
        <w:t>（目标地址正是下一条指令），然后在</w:t>
      </w:r>
      <w:r w:rsidR="00914641">
        <w:rPr>
          <w:rFonts w:hint="eastAsia"/>
        </w:rPr>
        <w:t>.rela.text</w:t>
      </w:r>
      <w:r w:rsidR="00914641">
        <w:rPr>
          <w:rFonts w:hint="eastAsia"/>
        </w:rPr>
        <w:t>节中为其添加重定位条目，等待</w:t>
      </w:r>
      <w:r w:rsidR="00914641" w:rsidRPr="00914641">
        <w:rPr>
          <w:rFonts w:hint="eastAsia"/>
        </w:rPr>
        <w:t>链接的进一步确定</w:t>
      </w:r>
      <w:r w:rsidR="00BE2327">
        <w:rPr>
          <w:rFonts w:hint="eastAsia"/>
        </w:rPr>
        <w:t>（截图</w:t>
      </w:r>
      <w:r w:rsidR="00BE2327">
        <w:rPr>
          <w:rFonts w:hint="eastAsia"/>
        </w:rPr>
        <w:t>4</w:t>
      </w:r>
      <w:r w:rsidR="00BE2327">
        <w:rPr>
          <w:rFonts w:hint="eastAsia"/>
        </w:rPr>
        <w:t>）</w:t>
      </w:r>
      <w:r w:rsidR="00914641">
        <w:rPr>
          <w:rFonts w:hint="eastAsia"/>
        </w:rPr>
        <w:t>。</w:t>
      </w:r>
    </w:p>
    <w:p w:rsidR="001E30B8" w:rsidRPr="001E30B8" w:rsidRDefault="00A07C5E" w:rsidP="001E30B8">
      <w:pPr>
        <w:spacing w:line="240" w:lineRule="auto"/>
        <w:ind w:left="1320"/>
        <w:jc w:val="center"/>
        <w:rPr>
          <w:rFonts w:ascii="宋体" w:hAnsi="宋体" w:cs="宋体"/>
          <w:kern w:val="0"/>
        </w:rPr>
      </w:pPr>
      <w:r w:rsidRPr="001E30B8">
        <w:rPr>
          <w:rFonts w:ascii="宋体" w:hAnsi="宋体" w:cs="宋体"/>
          <w:noProof/>
          <w:kern w:val="0"/>
        </w:rPr>
        <w:drawing>
          <wp:inline distT="0" distB="0" distL="0" distR="0">
            <wp:extent cx="3016250" cy="483235"/>
            <wp:effectExtent l="0" t="0" r="0" b="0"/>
            <wp:docPr id="54" name="图片 54" descr="TW9P)F`86`)RKY1H(2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W9P)F`86`)RKY1H(2B{(E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483235"/>
                    </a:xfrm>
                    <a:prstGeom prst="rect">
                      <a:avLst/>
                    </a:prstGeom>
                    <a:noFill/>
                    <a:ln>
                      <a:noFill/>
                    </a:ln>
                  </pic:spPr>
                </pic:pic>
              </a:graphicData>
            </a:graphic>
          </wp:inline>
        </w:drawing>
      </w:r>
    </w:p>
    <w:p w:rsidR="00BE2327" w:rsidRDefault="001E30B8" w:rsidP="001E30B8">
      <w:pPr>
        <w:pStyle w:val="aa"/>
        <w:adjustRightInd w:val="0"/>
        <w:snapToGrid w:val="0"/>
        <w:ind w:left="1320" w:firstLineChars="0" w:firstLine="0"/>
        <w:jc w:val="center"/>
      </w:pPr>
      <w:r w:rsidRPr="001E30B8">
        <w:rPr>
          <w:rFonts w:hint="eastAsia"/>
        </w:rPr>
        <w:t>截图</w:t>
      </w:r>
      <w:r w:rsidRPr="001E30B8">
        <w:rPr>
          <w:rFonts w:hint="eastAsia"/>
        </w:rPr>
        <w:t>3</w:t>
      </w:r>
      <w:r>
        <w:rPr>
          <w:rFonts w:hint="eastAsia"/>
        </w:rPr>
        <w:t>：</w:t>
      </w:r>
      <w:r>
        <w:rPr>
          <w:rFonts w:hint="eastAsia"/>
        </w:rPr>
        <w:t>hello.s</w:t>
      </w:r>
      <w:r>
        <w:rPr>
          <w:rFonts w:hint="eastAsia"/>
        </w:rPr>
        <w:t>调用函数</w:t>
      </w:r>
    </w:p>
    <w:p w:rsidR="00357A90" w:rsidRPr="00357A90" w:rsidRDefault="00A07C5E" w:rsidP="00F40802">
      <w:pPr>
        <w:spacing w:line="240" w:lineRule="auto"/>
        <w:jc w:val="center"/>
        <w:rPr>
          <w:rFonts w:ascii="宋体" w:hAnsi="宋体" w:cs="宋体"/>
          <w:kern w:val="0"/>
        </w:rPr>
      </w:pPr>
      <w:r w:rsidRPr="00357A90">
        <w:rPr>
          <w:rFonts w:ascii="宋体" w:hAnsi="宋体" w:cs="宋体"/>
          <w:noProof/>
          <w:kern w:val="0"/>
        </w:rPr>
        <w:drawing>
          <wp:inline distT="0" distB="0" distL="0" distR="0">
            <wp:extent cx="5223510" cy="882650"/>
            <wp:effectExtent l="0" t="0" r="0" b="0"/>
            <wp:docPr id="55" name="图片 55" descr="D~CEUMTRS1AD@CAFJ27Z_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CEUMTRS1AD@CAFJ27Z_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3510" cy="882650"/>
                    </a:xfrm>
                    <a:prstGeom prst="rect">
                      <a:avLst/>
                    </a:prstGeom>
                    <a:noFill/>
                    <a:ln>
                      <a:noFill/>
                    </a:ln>
                  </pic:spPr>
                </pic:pic>
              </a:graphicData>
            </a:graphic>
          </wp:inline>
        </w:drawing>
      </w:r>
    </w:p>
    <w:p w:rsidR="001E30B8" w:rsidRPr="001E30B8" w:rsidRDefault="00F40802" w:rsidP="001E30B8">
      <w:pPr>
        <w:pStyle w:val="aa"/>
        <w:adjustRightInd w:val="0"/>
        <w:snapToGrid w:val="0"/>
        <w:ind w:left="1320" w:firstLineChars="0" w:firstLine="0"/>
        <w:jc w:val="center"/>
        <w:rPr>
          <w:rFonts w:hint="eastAsia"/>
        </w:rPr>
      </w:pPr>
      <w:r>
        <w:rPr>
          <w:rFonts w:hint="eastAsia"/>
        </w:rPr>
        <w:t>截图</w:t>
      </w:r>
      <w:r>
        <w:rPr>
          <w:rFonts w:hint="eastAsia"/>
        </w:rPr>
        <w:t>4</w:t>
      </w:r>
      <w:r>
        <w:rPr>
          <w:rFonts w:hint="eastAsia"/>
        </w:rPr>
        <w:t>：</w:t>
      </w:r>
      <w:r>
        <w:rPr>
          <w:rFonts w:hint="eastAsia"/>
        </w:rPr>
        <w:t>hello</w:t>
      </w:r>
      <w:r>
        <w:t>.o</w:t>
      </w:r>
      <w:r>
        <w:rPr>
          <w:rFonts w:hint="eastAsia"/>
        </w:rPr>
        <w:t>调用函数</w:t>
      </w:r>
    </w:p>
    <w:p w:rsidR="00EE45E2" w:rsidRPr="00EE45E2" w:rsidRDefault="00BE2327" w:rsidP="00C61E71">
      <w:pPr>
        <w:pStyle w:val="aa"/>
        <w:numPr>
          <w:ilvl w:val="0"/>
          <w:numId w:val="17"/>
        </w:numPr>
        <w:adjustRightInd w:val="0"/>
        <w:snapToGrid w:val="0"/>
        <w:ind w:firstLineChars="0"/>
        <w:rPr>
          <w:b/>
        </w:rPr>
      </w:pPr>
      <w:r w:rsidRPr="00EE45E2">
        <w:rPr>
          <w:rFonts w:hint="eastAsia"/>
          <w:b/>
        </w:rPr>
        <w:t>全局变量：</w:t>
      </w:r>
      <w:r w:rsidRPr="00BE2327">
        <w:rPr>
          <w:rFonts w:hint="eastAsia"/>
        </w:rPr>
        <w:t>h</w:t>
      </w:r>
      <w:r w:rsidRPr="00BE2327">
        <w:t>ello.s</w:t>
      </w:r>
      <w:r w:rsidRPr="00BE2327">
        <w:rPr>
          <w:rFonts w:hint="eastAsia"/>
        </w:rPr>
        <w:t>文件中</w:t>
      </w:r>
      <w:r>
        <w:rPr>
          <w:rFonts w:hint="eastAsia"/>
        </w:rPr>
        <w:t>，</w:t>
      </w:r>
      <w:r w:rsidR="00937A13">
        <w:rPr>
          <w:rFonts w:hint="eastAsia"/>
        </w:rPr>
        <w:t>全局变量是通过语句：段地址</w:t>
      </w:r>
      <w:r w:rsidR="00937A13">
        <w:rPr>
          <w:rFonts w:hint="eastAsia"/>
        </w:rPr>
        <w:t>+%rip</w:t>
      </w:r>
      <w:r w:rsidR="00937A13">
        <w:rPr>
          <w:rFonts w:hint="eastAsia"/>
        </w:rPr>
        <w:t>完成的（截图</w:t>
      </w:r>
      <w:r w:rsidR="00937A13">
        <w:rPr>
          <w:rFonts w:hint="eastAsia"/>
        </w:rPr>
        <w:t>5</w:t>
      </w:r>
      <w:r w:rsidR="00937A13">
        <w:rPr>
          <w:rFonts w:hint="eastAsia"/>
        </w:rPr>
        <w:t>）；对于</w:t>
      </w:r>
      <w:r w:rsidR="00937A13">
        <w:rPr>
          <w:rFonts w:hint="eastAsia"/>
        </w:rPr>
        <w:t>hello</w:t>
      </w:r>
      <w:r w:rsidR="00937A13">
        <w:t>.o</w:t>
      </w:r>
      <w:r w:rsidR="00937A13">
        <w:rPr>
          <w:rFonts w:hint="eastAsia"/>
        </w:rPr>
        <w:t>的反汇编来说，则是：</w:t>
      </w:r>
      <w:r w:rsidR="00937A13">
        <w:rPr>
          <w:rFonts w:hint="eastAsia"/>
        </w:rPr>
        <w:t>0</w:t>
      </w:r>
      <w:r w:rsidR="00937A13">
        <w:t>+</w:t>
      </w:r>
      <w:r w:rsidR="00937A13">
        <w:rPr>
          <w:rFonts w:hint="eastAsia"/>
        </w:rPr>
        <w:t>%rip</w:t>
      </w:r>
      <w:r w:rsidR="00937A13">
        <w:rPr>
          <w:rFonts w:hint="eastAsia"/>
        </w:rPr>
        <w:t>，因为</w:t>
      </w:r>
      <w:r w:rsidR="00937A13">
        <w:rPr>
          <w:rFonts w:hint="eastAsia"/>
        </w:rPr>
        <w:t>.rodata</w:t>
      </w:r>
      <w:r w:rsidR="00937A13">
        <w:rPr>
          <w:rFonts w:hint="eastAsia"/>
        </w:rPr>
        <w:t>节中的数据是在运行时确定的，也需要重定位，现在填</w:t>
      </w:r>
      <w:r w:rsidR="00937A13">
        <w:rPr>
          <w:rFonts w:hint="eastAsia"/>
        </w:rPr>
        <w:t>0</w:t>
      </w:r>
      <w:r w:rsidR="00937A13">
        <w:rPr>
          <w:rFonts w:hint="eastAsia"/>
        </w:rPr>
        <w:t>占位，并为其在</w:t>
      </w:r>
      <w:r w:rsidR="00135E9F">
        <w:rPr>
          <w:rFonts w:hint="eastAsia"/>
        </w:rPr>
        <w:t>.rela</w:t>
      </w:r>
      <w:r w:rsidR="00135E9F">
        <w:t>.text</w:t>
      </w:r>
      <w:r w:rsidR="00135E9F">
        <w:rPr>
          <w:rFonts w:hint="eastAsia"/>
        </w:rPr>
        <w:t>节中添加重定位条目</w:t>
      </w:r>
      <w:r w:rsidR="00DF6762">
        <w:rPr>
          <w:rFonts w:hint="eastAsia"/>
        </w:rPr>
        <w:t>（截图</w:t>
      </w:r>
      <w:r w:rsidR="00DF6762">
        <w:rPr>
          <w:rFonts w:hint="eastAsia"/>
        </w:rPr>
        <w:t>6</w:t>
      </w:r>
      <w:r w:rsidR="00DF6762">
        <w:rPr>
          <w:rFonts w:hint="eastAsia"/>
        </w:rPr>
        <w:t>）</w:t>
      </w:r>
      <w:r w:rsidR="00135E9F">
        <w:rPr>
          <w:rFonts w:hint="eastAsia"/>
        </w:rPr>
        <w:t>。</w:t>
      </w:r>
    </w:p>
    <w:p w:rsidR="005931A0" w:rsidRDefault="00A07C5E" w:rsidP="005931A0">
      <w:pPr>
        <w:spacing w:line="240" w:lineRule="auto"/>
        <w:ind w:left="900"/>
        <w:jc w:val="center"/>
        <w:rPr>
          <w:rFonts w:ascii="宋体" w:hAnsi="宋体" w:cs="宋体"/>
          <w:kern w:val="0"/>
        </w:rPr>
      </w:pPr>
      <w:r w:rsidRPr="005931A0">
        <w:rPr>
          <w:rFonts w:ascii="宋体" w:hAnsi="宋体" w:cs="宋体"/>
          <w:noProof/>
          <w:kern w:val="0"/>
        </w:rPr>
        <w:drawing>
          <wp:inline distT="0" distB="0" distL="0" distR="0">
            <wp:extent cx="3500120" cy="1240155"/>
            <wp:effectExtent l="0" t="0" r="0" b="0"/>
            <wp:docPr id="56" name="图片 56" descr="GT)VS1~]8@$J$Z)0(C}B8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T)VS1~]8@$J$Z)0(C}B8L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0120" cy="1240155"/>
                    </a:xfrm>
                    <a:prstGeom prst="rect">
                      <a:avLst/>
                    </a:prstGeom>
                    <a:noFill/>
                    <a:ln>
                      <a:noFill/>
                    </a:ln>
                  </pic:spPr>
                </pic:pic>
              </a:graphicData>
            </a:graphic>
          </wp:inline>
        </w:drawing>
      </w:r>
    </w:p>
    <w:p w:rsidR="005931A0" w:rsidRDefault="005931A0" w:rsidP="00A575ED">
      <w:pPr>
        <w:spacing w:line="240" w:lineRule="auto"/>
        <w:ind w:left="900"/>
        <w:jc w:val="center"/>
        <w:rPr>
          <w:rFonts w:ascii="宋体" w:hAnsi="宋体" w:cs="宋体"/>
          <w:kern w:val="0"/>
        </w:rPr>
      </w:pPr>
      <w:r>
        <w:rPr>
          <w:rFonts w:ascii="宋体" w:hAnsi="宋体" w:cs="宋体" w:hint="eastAsia"/>
          <w:kern w:val="0"/>
        </w:rPr>
        <w:lastRenderedPageBreak/>
        <w:t>截图5：hello</w:t>
      </w:r>
      <w:r>
        <w:rPr>
          <w:rFonts w:ascii="宋体" w:hAnsi="宋体" w:cs="宋体"/>
          <w:kern w:val="0"/>
        </w:rPr>
        <w:t>.s</w:t>
      </w:r>
      <w:r>
        <w:rPr>
          <w:rFonts w:ascii="宋体" w:hAnsi="宋体" w:cs="宋体" w:hint="eastAsia"/>
          <w:kern w:val="0"/>
        </w:rPr>
        <w:t>访问</w:t>
      </w:r>
      <w:r w:rsidR="00843FE7">
        <w:rPr>
          <w:rFonts w:ascii="宋体" w:hAnsi="宋体" w:cs="宋体" w:hint="eastAsia"/>
          <w:kern w:val="0"/>
        </w:rPr>
        <w:t>变量</w:t>
      </w:r>
    </w:p>
    <w:p w:rsidR="001330A5" w:rsidRDefault="00A07C5E" w:rsidP="001330A5">
      <w:pPr>
        <w:spacing w:line="240" w:lineRule="auto"/>
        <w:rPr>
          <w:rFonts w:ascii="宋体" w:hAnsi="宋体" w:cs="宋体"/>
          <w:kern w:val="0"/>
        </w:rPr>
      </w:pPr>
      <w:r w:rsidRPr="001330A5">
        <w:rPr>
          <w:rFonts w:ascii="宋体" w:hAnsi="宋体" w:cs="宋体"/>
          <w:noProof/>
          <w:kern w:val="0"/>
        </w:rPr>
        <w:drawing>
          <wp:inline distT="0" distB="0" distL="0" distR="0">
            <wp:extent cx="6001385" cy="473075"/>
            <wp:effectExtent l="0" t="0" r="0" b="0"/>
            <wp:docPr id="57" name="图片 57" descr="LM)FTY5WRLX2LHC}E8)~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M)FTY5WRLX2LHC}E8)~OU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1385" cy="473075"/>
                    </a:xfrm>
                    <a:prstGeom prst="rect">
                      <a:avLst/>
                    </a:prstGeom>
                    <a:noFill/>
                    <a:ln>
                      <a:noFill/>
                    </a:ln>
                  </pic:spPr>
                </pic:pic>
              </a:graphicData>
            </a:graphic>
          </wp:inline>
        </w:drawing>
      </w:r>
    </w:p>
    <w:p w:rsidR="00EE45E2" w:rsidRPr="00A575ED" w:rsidRDefault="001330A5" w:rsidP="00A575ED">
      <w:pPr>
        <w:spacing w:line="240" w:lineRule="auto"/>
        <w:jc w:val="center"/>
        <w:rPr>
          <w:rFonts w:ascii="宋体" w:hAnsi="宋体" w:cs="宋体" w:hint="eastAsia"/>
          <w:kern w:val="0"/>
        </w:rPr>
      </w:pPr>
      <w:r>
        <w:rPr>
          <w:rFonts w:ascii="宋体" w:hAnsi="宋体" w:cs="宋体" w:hint="eastAsia"/>
          <w:kern w:val="0"/>
        </w:rPr>
        <w:t>截图6：hello</w:t>
      </w:r>
      <w:r>
        <w:rPr>
          <w:rFonts w:ascii="宋体" w:hAnsi="宋体" w:cs="宋体"/>
          <w:kern w:val="0"/>
        </w:rPr>
        <w:t>.o</w:t>
      </w:r>
      <w:r>
        <w:rPr>
          <w:rFonts w:ascii="宋体" w:hAnsi="宋体" w:cs="宋体" w:hint="eastAsia"/>
          <w:kern w:val="0"/>
        </w:rPr>
        <w:t>访问变量</w:t>
      </w:r>
    </w:p>
    <w:p w:rsidR="001E30B8" w:rsidRDefault="001E30B8" w:rsidP="001E30B8">
      <w:pPr>
        <w:pStyle w:val="aa"/>
        <w:numPr>
          <w:ilvl w:val="0"/>
          <w:numId w:val="16"/>
        </w:numPr>
        <w:adjustRightInd w:val="0"/>
        <w:snapToGrid w:val="0"/>
        <w:ind w:firstLineChars="0"/>
        <w:rPr>
          <w:b/>
        </w:rPr>
      </w:pPr>
      <w:r>
        <w:rPr>
          <w:rFonts w:hint="eastAsia"/>
          <w:b/>
        </w:rPr>
        <w:t>说明机器语言</w:t>
      </w:r>
    </w:p>
    <w:p w:rsidR="001E30B8" w:rsidRDefault="001E30B8" w:rsidP="001E30B8">
      <w:pPr>
        <w:pStyle w:val="aa"/>
        <w:adjustRightInd w:val="0"/>
        <w:snapToGrid w:val="0"/>
        <w:ind w:left="900" w:firstLineChars="0" w:firstLine="0"/>
      </w:pPr>
      <w:r>
        <w:rPr>
          <w:rFonts w:hint="eastAsia"/>
        </w:rPr>
        <w:t>机器语言：</w:t>
      </w:r>
      <w:r w:rsidRPr="001E30B8">
        <w:rPr>
          <w:rFonts w:hint="eastAsia"/>
        </w:rPr>
        <w:t>二进制的机器指令</w:t>
      </w:r>
      <w:r>
        <w:rPr>
          <w:rFonts w:hint="eastAsia"/>
        </w:rPr>
        <w:t>的集合；</w:t>
      </w:r>
    </w:p>
    <w:p w:rsidR="001E30B8" w:rsidRDefault="001E30B8" w:rsidP="001E30B8">
      <w:pPr>
        <w:pStyle w:val="aa"/>
        <w:adjustRightInd w:val="0"/>
        <w:snapToGrid w:val="0"/>
        <w:ind w:left="900" w:firstLineChars="0" w:firstLine="0"/>
      </w:pPr>
      <w:r>
        <w:rPr>
          <w:rFonts w:hint="eastAsia"/>
        </w:rPr>
        <w:t>机器指令：</w:t>
      </w:r>
      <w:r w:rsidR="003C4000">
        <w:rPr>
          <w:rFonts w:hint="eastAsia"/>
        </w:rPr>
        <w:t>由操作码和操作数构成的；</w:t>
      </w:r>
    </w:p>
    <w:p w:rsidR="003C4000" w:rsidRDefault="00E37060" w:rsidP="001E30B8">
      <w:pPr>
        <w:pStyle w:val="aa"/>
        <w:adjustRightInd w:val="0"/>
        <w:snapToGrid w:val="0"/>
        <w:ind w:left="900" w:firstLineChars="0" w:firstLine="0"/>
        <w:rPr>
          <w:rFonts w:hint="eastAsia"/>
        </w:rPr>
      </w:pPr>
      <w:r>
        <w:rPr>
          <w:rFonts w:hint="eastAsia"/>
        </w:rPr>
        <w:t>机器语言：灵活、直接执行和速度快</w:t>
      </w:r>
      <w:r w:rsidR="00035983">
        <w:rPr>
          <w:rFonts w:hint="eastAsia"/>
        </w:rPr>
        <w:t>。</w:t>
      </w:r>
    </w:p>
    <w:p w:rsidR="001E30B8" w:rsidRDefault="00F51B33" w:rsidP="001E30B8">
      <w:pPr>
        <w:pStyle w:val="aa"/>
        <w:adjustRightInd w:val="0"/>
        <w:snapToGrid w:val="0"/>
        <w:ind w:left="900" w:firstLineChars="0" w:firstLine="0"/>
      </w:pPr>
      <w:r>
        <w:rPr>
          <w:rFonts w:hint="eastAsia"/>
        </w:rPr>
        <w:t>汇编语言：</w:t>
      </w:r>
      <w:r w:rsidR="001E30B8">
        <w:rPr>
          <w:rFonts w:hint="eastAsia"/>
        </w:rPr>
        <w:t>主体是汇编指令，</w:t>
      </w:r>
      <w:r w:rsidR="001E30B8" w:rsidRPr="001E30B8">
        <w:rPr>
          <w:rFonts w:hint="eastAsia"/>
        </w:rPr>
        <w:t>是机器指令便于记忆的</w:t>
      </w:r>
      <w:r w:rsidR="001E30B8">
        <w:rPr>
          <w:rFonts w:hint="eastAsia"/>
        </w:rPr>
        <w:t>表示形式</w:t>
      </w:r>
      <w:r w:rsidR="00194917">
        <w:rPr>
          <w:rFonts w:hint="eastAsia"/>
        </w:rPr>
        <w:t>，为了方便程序员读懂和记忆的语言指令。</w:t>
      </w:r>
    </w:p>
    <w:p w:rsidR="001E30B8" w:rsidRPr="001E30B8" w:rsidRDefault="001E30B8" w:rsidP="001E30B8">
      <w:pPr>
        <w:pStyle w:val="aa"/>
        <w:adjustRightInd w:val="0"/>
        <w:snapToGrid w:val="0"/>
        <w:ind w:left="900" w:firstLineChars="0" w:firstLine="0"/>
        <w:rPr>
          <w:rFonts w:hint="eastAsia"/>
        </w:rPr>
      </w:pPr>
      <w:r>
        <w:rPr>
          <w:rFonts w:hint="eastAsia"/>
        </w:rPr>
        <w:t>汇编指令和机器指令在</w:t>
      </w:r>
      <w:r w:rsidRPr="001E30B8">
        <w:rPr>
          <w:rFonts w:hint="eastAsia"/>
        </w:rPr>
        <w:t>指令的表示方法上</w:t>
      </w:r>
      <w:r>
        <w:rPr>
          <w:rFonts w:hint="eastAsia"/>
        </w:rPr>
        <w:t>有所不同。</w:t>
      </w:r>
    </w:p>
    <w:p w:rsidR="000B6263" w:rsidRDefault="000B6263">
      <w:pPr>
        <w:pStyle w:val="2"/>
        <w:rPr>
          <w:rFonts w:hint="eastAsia"/>
        </w:rPr>
      </w:pPr>
      <w:bookmarkStart w:id="141" w:name="_Toc532238416"/>
      <w:r>
        <w:rPr>
          <w:rFonts w:hint="eastAsia"/>
        </w:rPr>
        <w:t>4.5 本章小结</w:t>
      </w:r>
      <w:bookmarkEnd w:id="141"/>
    </w:p>
    <w:p w:rsidR="00D811CC" w:rsidRPr="00C728D0" w:rsidRDefault="0011453B" w:rsidP="0011453B">
      <w:pPr>
        <w:pStyle w:val="aa"/>
        <w:adjustRightInd w:val="0"/>
        <w:snapToGrid w:val="0"/>
        <w:ind w:firstLine="480"/>
        <w:rPr>
          <w:rFonts w:hint="eastAsia"/>
        </w:rPr>
      </w:pPr>
      <w:r>
        <w:rPr>
          <w:rFonts w:hint="eastAsia"/>
        </w:rPr>
        <w:t>本章对汇编结果进行了详尽的介绍。与我们的</w:t>
      </w:r>
      <w:r>
        <w:rPr>
          <w:rFonts w:hint="eastAsia"/>
        </w:rPr>
        <w:t>hello</w:t>
      </w:r>
      <w:r>
        <w:t>.o</w:t>
      </w:r>
      <w:r>
        <w:rPr>
          <w:rFonts w:hint="eastAsia"/>
        </w:rPr>
        <w:t>文件相结合，介绍了汇编的概念与作用，以及在</w:t>
      </w:r>
      <w:r>
        <w:rPr>
          <w:rFonts w:hint="eastAsia"/>
        </w:rPr>
        <w:t>Ubuntu</w:t>
      </w:r>
      <w:r>
        <w:rPr>
          <w:rFonts w:hint="eastAsia"/>
        </w:rPr>
        <w:t>下汇编的命令。同时本章主要部分在于对可重定位目标</w:t>
      </w:r>
      <w:r>
        <w:rPr>
          <w:rFonts w:hint="eastAsia"/>
        </w:rPr>
        <w:t>elf</w:t>
      </w:r>
      <w:r>
        <w:rPr>
          <w:rFonts w:hint="eastAsia"/>
        </w:rPr>
        <w:t>格式进行了详细的分析，侧重点在重定位项目上。</w:t>
      </w:r>
      <w:r w:rsidR="00520C4A">
        <w:rPr>
          <w:rFonts w:hint="eastAsia"/>
        </w:rPr>
        <w:t>同时对</w:t>
      </w:r>
      <w:r w:rsidR="00520C4A">
        <w:rPr>
          <w:rFonts w:hint="eastAsia"/>
        </w:rPr>
        <w:t>h</w:t>
      </w:r>
      <w:r w:rsidR="00520C4A">
        <w:t>ello.o</w:t>
      </w:r>
      <w:r w:rsidR="00520C4A">
        <w:rPr>
          <w:rFonts w:hint="eastAsia"/>
        </w:rPr>
        <w:t>文件进行反汇编，将</w:t>
      </w:r>
      <w:r w:rsidR="00520C4A">
        <w:rPr>
          <w:rFonts w:hint="eastAsia"/>
        </w:rPr>
        <w:t>hello</w:t>
      </w:r>
      <w:r w:rsidR="00520C4A">
        <w:t>.asm</w:t>
      </w:r>
      <w:r w:rsidR="00520C4A">
        <w:rPr>
          <w:rFonts w:hint="eastAsia"/>
        </w:rPr>
        <w:t>（我的反汇编文件）与</w:t>
      </w:r>
      <w:r w:rsidR="0056480F">
        <w:rPr>
          <w:rFonts w:hint="eastAsia"/>
        </w:rPr>
        <w:t>之前生成的</w:t>
      </w:r>
      <w:r w:rsidR="0056480F">
        <w:rPr>
          <w:rFonts w:hint="eastAsia"/>
        </w:rPr>
        <w:t>hello</w:t>
      </w:r>
      <w:r w:rsidR="0056480F">
        <w:t>.s</w:t>
      </w:r>
      <w:r w:rsidR="0056480F">
        <w:rPr>
          <w:rFonts w:hint="eastAsia"/>
        </w:rPr>
        <w:t>文件进行了对比。使得我们对该内容有了更加深入地理解。</w:t>
      </w:r>
    </w:p>
    <w:p w:rsidR="00C728D0" w:rsidRDefault="00C728D0" w:rsidP="00C728D0">
      <w:pPr>
        <w:pStyle w:val="1"/>
      </w:pPr>
      <w:bookmarkStart w:id="142" w:name="_Toc532238418"/>
      <w:r w:rsidRPr="00C728D0">
        <w:rPr>
          <w:rFonts w:hAnsi="黑体" w:hint="eastAsia"/>
        </w:rPr>
        <w:t xml:space="preserve">第5章 </w:t>
      </w:r>
      <w:r>
        <w:rPr>
          <w:rFonts w:hAnsi="黑体"/>
        </w:rPr>
        <w:t xml:space="preserve"> </w:t>
      </w:r>
      <w:r w:rsidRPr="00C728D0">
        <w:rPr>
          <w:rFonts w:hAnsi="黑体" w:hint="eastAsia"/>
        </w:rPr>
        <w:t>链接</w:t>
      </w:r>
    </w:p>
    <w:p w:rsidR="000B6263" w:rsidRDefault="000B6263" w:rsidP="00843FE7">
      <w:pPr>
        <w:pStyle w:val="2"/>
        <w:spacing w:line="300" w:lineRule="auto"/>
        <w:rPr>
          <w:rFonts w:hint="eastAsia"/>
          <w:color w:val="FF0000"/>
        </w:rPr>
      </w:pPr>
      <w:r>
        <w:rPr>
          <w:rFonts w:hint="eastAsia"/>
        </w:rPr>
        <w:t>5.1 链接的概念与作用</w:t>
      </w:r>
      <w:bookmarkEnd w:id="142"/>
    </w:p>
    <w:p w:rsidR="00843FE7" w:rsidRPr="00843FE7" w:rsidRDefault="00843FE7" w:rsidP="001229BE">
      <w:pPr>
        <w:pStyle w:val="ae"/>
        <w:numPr>
          <w:ilvl w:val="0"/>
          <w:numId w:val="16"/>
        </w:numPr>
        <w:adjustRightInd w:val="0"/>
        <w:snapToGrid w:val="0"/>
        <w:spacing w:after="0"/>
        <w:ind w:leftChars="0"/>
        <w:rPr>
          <w:b/>
        </w:rPr>
      </w:pPr>
      <w:r w:rsidRPr="00843FE7">
        <w:rPr>
          <w:rFonts w:hint="eastAsia"/>
          <w:b/>
        </w:rPr>
        <w:t>概念</w:t>
      </w:r>
    </w:p>
    <w:p w:rsidR="00843FE7" w:rsidRDefault="001229BE" w:rsidP="00843FE7">
      <w:pPr>
        <w:pStyle w:val="ae"/>
        <w:adjustRightInd w:val="0"/>
        <w:snapToGrid w:val="0"/>
        <w:spacing w:after="0"/>
        <w:ind w:left="480"/>
      </w:pPr>
      <w:r>
        <w:rPr>
          <w:rFonts w:hint="eastAsia"/>
        </w:rPr>
        <w:t xml:space="preserve"> </w:t>
      </w:r>
      <w:r>
        <w:t xml:space="preserve">   </w:t>
      </w:r>
      <w:r w:rsidR="00843FE7">
        <w:rPr>
          <w:rFonts w:hint="eastAsia"/>
        </w:rPr>
        <w:t>是将各种代码和数据片段收集并组合为单一文件的过程</w:t>
      </w:r>
      <w:r w:rsidR="001330A5">
        <w:rPr>
          <w:rFonts w:hint="eastAsia"/>
        </w:rPr>
        <w:t>，这个文件可以被加载（复制）到内存并执行</w:t>
      </w:r>
      <w:r>
        <w:rPr>
          <w:rFonts w:hint="eastAsia"/>
        </w:rPr>
        <w:t>。</w:t>
      </w:r>
    </w:p>
    <w:p w:rsidR="001229BE" w:rsidRDefault="001229BE" w:rsidP="001229BE">
      <w:pPr>
        <w:pStyle w:val="ae"/>
        <w:numPr>
          <w:ilvl w:val="0"/>
          <w:numId w:val="16"/>
        </w:numPr>
        <w:adjustRightInd w:val="0"/>
        <w:snapToGrid w:val="0"/>
        <w:spacing w:after="0"/>
        <w:ind w:leftChars="0"/>
        <w:rPr>
          <w:b/>
        </w:rPr>
      </w:pPr>
      <w:r>
        <w:rPr>
          <w:rFonts w:hint="eastAsia"/>
          <w:b/>
        </w:rPr>
        <w:t>作用</w:t>
      </w:r>
    </w:p>
    <w:p w:rsidR="001229BE" w:rsidRDefault="001229BE" w:rsidP="00843FE7">
      <w:pPr>
        <w:pStyle w:val="ae"/>
        <w:adjustRightInd w:val="0"/>
        <w:snapToGrid w:val="0"/>
        <w:spacing w:after="0"/>
        <w:ind w:left="480"/>
      </w:pPr>
      <w:r>
        <w:rPr>
          <w:rFonts w:hint="eastAsia"/>
        </w:rPr>
        <w:t xml:space="preserve"> </w:t>
      </w:r>
      <w:r>
        <w:t xml:space="preserve">   </w:t>
      </w:r>
      <w:r>
        <w:rPr>
          <w:rFonts w:hint="eastAsia"/>
        </w:rPr>
        <w:t>1</w:t>
      </w:r>
      <w:r>
        <w:rPr>
          <w:rFonts w:hint="eastAsia"/>
        </w:rPr>
        <w:t>）链接可以执行于编译时，也就是源代码被翻译成机器代码时；也可以执行于加载时，即程序被加载器加载到内存并执行时；甚至执行于运行时，也就是由应用程序来执行。</w:t>
      </w:r>
    </w:p>
    <w:p w:rsidR="001229BE" w:rsidRPr="001229BE" w:rsidRDefault="001229BE" w:rsidP="00843FE7">
      <w:pPr>
        <w:pStyle w:val="ae"/>
        <w:adjustRightInd w:val="0"/>
        <w:snapToGrid w:val="0"/>
        <w:spacing w:after="0"/>
        <w:ind w:left="480"/>
        <w:rPr>
          <w:rFonts w:hint="eastAsia"/>
        </w:rPr>
      </w:pPr>
      <w:r>
        <w:rPr>
          <w:rFonts w:hint="eastAsia"/>
        </w:rPr>
        <w:t xml:space="preserve"> </w:t>
      </w:r>
      <w:r>
        <w:t xml:space="preserve">   2</w:t>
      </w:r>
      <w:r>
        <w:rPr>
          <w:rFonts w:hint="eastAsia"/>
        </w:rPr>
        <w:t>）链接使得分离编译（</w:t>
      </w:r>
      <w:r>
        <w:rPr>
          <w:rFonts w:hint="eastAsia"/>
        </w:rPr>
        <w:t>seperate</w:t>
      </w:r>
      <w:r>
        <w:t xml:space="preserve"> </w:t>
      </w:r>
      <w:r>
        <w:rPr>
          <w:rFonts w:hint="eastAsia"/>
        </w:rPr>
        <w:t>compila</w:t>
      </w:r>
      <w:r>
        <w:rPr>
          <w:rFonts w:hint="eastAsia"/>
        </w:rPr>
        <w:t>）成为可能。</w:t>
      </w:r>
      <w:r w:rsidR="00781D50">
        <w:rPr>
          <w:rFonts w:hint="eastAsia"/>
        </w:rPr>
        <w:t>更便于我们维护管理</w:t>
      </w:r>
      <w:r w:rsidR="00E32A03">
        <w:rPr>
          <w:rFonts w:hint="eastAsia"/>
        </w:rPr>
        <w:t>，我们可以独立的修改和编译我们需要修改的小的模块。</w:t>
      </w:r>
    </w:p>
    <w:p w:rsidR="000B6263" w:rsidRDefault="000B6263">
      <w:pPr>
        <w:pStyle w:val="2"/>
        <w:rPr>
          <w:rFonts w:hint="eastAsia"/>
        </w:rPr>
      </w:pPr>
      <w:bookmarkStart w:id="143" w:name="_Toc532238419"/>
      <w:r>
        <w:rPr>
          <w:rFonts w:hint="eastAsia"/>
        </w:rPr>
        <w:lastRenderedPageBreak/>
        <w:t>5.2 在Ubuntu下链接的命令</w:t>
      </w:r>
      <w:bookmarkEnd w:id="143"/>
    </w:p>
    <w:p w:rsidR="007254D4" w:rsidRDefault="00B94732" w:rsidP="007254D4">
      <w:pPr>
        <w:pStyle w:val="aa"/>
        <w:numPr>
          <w:ilvl w:val="0"/>
          <w:numId w:val="16"/>
        </w:numPr>
        <w:adjustRightInd w:val="0"/>
        <w:snapToGrid w:val="0"/>
        <w:ind w:firstLineChars="0"/>
        <w:rPr>
          <w:b/>
        </w:rPr>
      </w:pPr>
      <w:r w:rsidRPr="00B94732">
        <w:rPr>
          <w:rFonts w:hint="eastAsia"/>
          <w:b/>
        </w:rPr>
        <w:t>命令行</w:t>
      </w:r>
    </w:p>
    <w:p w:rsidR="000B6263" w:rsidRDefault="00F7460C" w:rsidP="003829AF">
      <w:pPr>
        <w:pStyle w:val="aa"/>
        <w:adjustRightInd w:val="0"/>
        <w:snapToGrid w:val="0"/>
        <w:ind w:left="900" w:firstLineChars="0" w:firstLine="0"/>
        <w:jc w:val="left"/>
      </w:pPr>
      <w:r>
        <w:rPr>
          <w:rFonts w:hint="eastAsia"/>
          <w:b/>
        </w:rPr>
        <w:t>方法</w:t>
      </w:r>
      <w:r>
        <w:rPr>
          <w:rFonts w:hint="eastAsia"/>
          <w:b/>
        </w:rPr>
        <w:t>1</w:t>
      </w:r>
      <w:r w:rsidR="003829AF" w:rsidRPr="00F7460C">
        <w:rPr>
          <w:rFonts w:hint="eastAsia"/>
          <w:b/>
        </w:rPr>
        <w:t>：</w:t>
      </w:r>
      <w:r w:rsidR="007254D4">
        <w:t>ld</w:t>
      </w:r>
      <w:r w:rsidR="003829AF">
        <w:t xml:space="preserve"> </w:t>
      </w:r>
      <w:r w:rsidR="007254D4">
        <w:t xml:space="preserve"> -o </w:t>
      </w:r>
      <w:r w:rsidR="003829AF">
        <w:t xml:space="preserve"> </w:t>
      </w:r>
      <w:r w:rsidR="007254D4" w:rsidRPr="007254D4">
        <w:t xml:space="preserve">hello </w:t>
      </w:r>
      <w:r w:rsidR="003829AF">
        <w:t xml:space="preserve"> </w:t>
      </w:r>
      <w:r w:rsidR="007254D4" w:rsidRPr="007254D4">
        <w:t>-dynamic-linker</w:t>
      </w:r>
      <w:r w:rsidR="003829AF">
        <w:t xml:space="preserve"> </w:t>
      </w:r>
      <w:r w:rsidR="007254D4" w:rsidRPr="007254D4">
        <w:t xml:space="preserve"> /lib64/ld-linux-x86-64.so.2 /usr/lib/x86_64-linux-gnu/crt1.o /usr/lib/x86_64-linux-gnu/crti.o hello.o /usr/lib/x86_64-linux-gnu/libc.so</w:t>
      </w:r>
      <w:r w:rsidR="007254D4">
        <w:t xml:space="preserve"> /usr/lib/x86_64-linux-gnu/crtn</w:t>
      </w:r>
      <w:r w:rsidR="00E81440">
        <w:t>.o</w:t>
      </w:r>
    </w:p>
    <w:p w:rsidR="00F7460C" w:rsidRPr="00E278D6" w:rsidRDefault="00F7460C" w:rsidP="003829AF">
      <w:pPr>
        <w:pStyle w:val="aa"/>
        <w:adjustRightInd w:val="0"/>
        <w:snapToGrid w:val="0"/>
        <w:ind w:left="900" w:firstLineChars="0" w:firstLine="0"/>
        <w:jc w:val="left"/>
      </w:pPr>
      <w:r w:rsidRPr="00F7460C">
        <w:rPr>
          <w:rFonts w:hint="eastAsia"/>
          <w:b/>
        </w:rPr>
        <w:t>方法</w:t>
      </w:r>
      <w:r w:rsidRPr="00F7460C">
        <w:rPr>
          <w:rFonts w:hint="eastAsia"/>
          <w:b/>
        </w:rPr>
        <w:t>2</w:t>
      </w:r>
      <w:r>
        <w:rPr>
          <w:rFonts w:hint="eastAsia"/>
          <w:b/>
        </w:rPr>
        <w:t>：</w:t>
      </w:r>
      <w:r w:rsidR="00E278D6" w:rsidRPr="00E278D6">
        <w:rPr>
          <w:rFonts w:hint="eastAsia"/>
        </w:rPr>
        <w:t>gcc</w:t>
      </w:r>
      <w:r w:rsidR="00E278D6">
        <w:rPr>
          <w:b/>
        </w:rPr>
        <w:t xml:space="preserve"> </w:t>
      </w:r>
      <w:r w:rsidR="00E278D6">
        <w:rPr>
          <w:rFonts w:hint="eastAsia"/>
        </w:rPr>
        <w:t>hell</w:t>
      </w:r>
      <w:r w:rsidR="00E278D6">
        <w:t>o.o -o hello</w:t>
      </w:r>
      <w:r w:rsidR="00E278D6" w:rsidRPr="00E278D6">
        <w:t xml:space="preserve"> </w:t>
      </w:r>
    </w:p>
    <w:p w:rsidR="00E81440" w:rsidRDefault="00E81440" w:rsidP="00E81440">
      <w:pPr>
        <w:pStyle w:val="aa"/>
        <w:numPr>
          <w:ilvl w:val="0"/>
          <w:numId w:val="16"/>
        </w:numPr>
        <w:adjustRightInd w:val="0"/>
        <w:snapToGrid w:val="0"/>
        <w:ind w:firstLineChars="0"/>
      </w:pPr>
      <w:r>
        <w:rPr>
          <w:rFonts w:hint="eastAsia"/>
        </w:rPr>
        <w:t>命令行截图</w:t>
      </w:r>
    </w:p>
    <w:p w:rsidR="00E81440" w:rsidRDefault="00A07C5E" w:rsidP="003829AF">
      <w:pPr>
        <w:spacing w:line="240" w:lineRule="auto"/>
        <w:ind w:left="480"/>
        <w:jc w:val="left"/>
        <w:rPr>
          <w:rFonts w:ascii="宋体" w:hAnsi="宋体" w:cs="宋体"/>
          <w:kern w:val="0"/>
        </w:rPr>
      </w:pPr>
      <w:r w:rsidRPr="00693BA8">
        <w:rPr>
          <w:rFonts w:ascii="宋体" w:hAnsi="宋体" w:cs="宋体"/>
          <w:noProof/>
          <w:kern w:val="0"/>
        </w:rPr>
        <w:drawing>
          <wp:inline distT="0" distB="0" distL="0" distR="0">
            <wp:extent cx="5707380" cy="2764155"/>
            <wp:effectExtent l="0" t="0" r="0" b="0"/>
            <wp:docPr id="58" name="图片 58" descr="BMC`PGI}COMYA}JZ0BZSZ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MC`PGI}COMYA}JZ0BZSZX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7380" cy="2764155"/>
                    </a:xfrm>
                    <a:prstGeom prst="rect">
                      <a:avLst/>
                    </a:prstGeom>
                    <a:noFill/>
                    <a:ln>
                      <a:noFill/>
                    </a:ln>
                  </pic:spPr>
                </pic:pic>
              </a:graphicData>
            </a:graphic>
          </wp:inline>
        </w:drawing>
      </w:r>
    </w:p>
    <w:p w:rsidR="00400651" w:rsidRPr="00400651" w:rsidRDefault="00400651" w:rsidP="00400651">
      <w:pPr>
        <w:spacing w:line="240" w:lineRule="auto"/>
        <w:ind w:left="480"/>
        <w:jc w:val="center"/>
        <w:rPr>
          <w:rFonts w:ascii="宋体" w:hAnsi="宋体" w:cs="宋体" w:hint="eastAsia"/>
          <w:kern w:val="0"/>
        </w:rPr>
      </w:pPr>
      <w:r>
        <w:rPr>
          <w:rFonts w:ascii="宋体" w:hAnsi="宋体" w:cs="宋体" w:hint="eastAsia"/>
          <w:kern w:val="0"/>
        </w:rPr>
        <w:t>方法1截图</w:t>
      </w:r>
      <w:r w:rsidR="00A07C5E" w:rsidRPr="00400651">
        <w:rPr>
          <w:rFonts w:ascii="宋体" w:hAnsi="宋体" w:cs="宋体"/>
          <w:noProof/>
          <w:kern w:val="0"/>
        </w:rPr>
        <w:drawing>
          <wp:inline distT="0" distB="0" distL="0" distR="0">
            <wp:extent cx="5707380" cy="3205480"/>
            <wp:effectExtent l="0" t="0" r="0" b="0"/>
            <wp:docPr id="59" name="图片 59" descr="LZ5NJETTWY_0636BIER@3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Z5NJETTWY_0636BIER@33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400651" w:rsidRPr="003829AF" w:rsidRDefault="00400651" w:rsidP="00400651">
      <w:pPr>
        <w:spacing w:line="240" w:lineRule="auto"/>
        <w:ind w:left="480"/>
        <w:jc w:val="center"/>
        <w:rPr>
          <w:rFonts w:ascii="宋体" w:hAnsi="宋体" w:cs="宋体" w:hint="eastAsia"/>
          <w:kern w:val="0"/>
        </w:rPr>
      </w:pPr>
      <w:r>
        <w:rPr>
          <w:rFonts w:ascii="宋体" w:hAnsi="宋体" w:cs="宋体" w:hint="eastAsia"/>
          <w:kern w:val="0"/>
        </w:rPr>
        <w:t>方法2截图</w:t>
      </w:r>
    </w:p>
    <w:p w:rsidR="000B6263" w:rsidRDefault="000B6263">
      <w:pPr>
        <w:pStyle w:val="2"/>
        <w:rPr>
          <w:rFonts w:hint="eastAsia"/>
        </w:rPr>
      </w:pPr>
      <w:bookmarkStart w:id="144" w:name="_Toc532238420"/>
      <w:r>
        <w:rPr>
          <w:rFonts w:hint="eastAsia"/>
        </w:rPr>
        <w:lastRenderedPageBreak/>
        <w:t>5.3 可执行目标文件hello的格式</w:t>
      </w:r>
      <w:bookmarkEnd w:id="144"/>
    </w:p>
    <w:p w:rsidR="00395444" w:rsidRDefault="00400651" w:rsidP="00395444">
      <w:pPr>
        <w:numPr>
          <w:ilvl w:val="0"/>
          <w:numId w:val="16"/>
        </w:numPr>
      </w:pPr>
      <w:r w:rsidRPr="00395444">
        <w:rPr>
          <w:rFonts w:hint="eastAsia"/>
          <w:b/>
        </w:rPr>
        <w:t>获取</w:t>
      </w:r>
      <w:r w:rsidRPr="00395444">
        <w:rPr>
          <w:rFonts w:hint="eastAsia"/>
          <w:b/>
        </w:rPr>
        <w:t>hello</w:t>
      </w:r>
      <w:r w:rsidRPr="00395444">
        <w:rPr>
          <w:rFonts w:hint="eastAsia"/>
          <w:b/>
        </w:rPr>
        <w:t>的</w:t>
      </w:r>
      <w:r w:rsidRPr="00395444">
        <w:rPr>
          <w:rFonts w:hint="eastAsia"/>
          <w:b/>
        </w:rPr>
        <w:t>elf</w:t>
      </w:r>
      <w:r w:rsidRPr="00395444">
        <w:rPr>
          <w:rFonts w:hint="eastAsia"/>
          <w:b/>
        </w:rPr>
        <w:t>格式文件</w:t>
      </w:r>
      <w:r>
        <w:rPr>
          <w:rFonts w:hint="eastAsia"/>
        </w:rPr>
        <w:t>：</w:t>
      </w:r>
      <w:r>
        <w:rPr>
          <w:rFonts w:hint="eastAsia"/>
        </w:rPr>
        <w:t>r</w:t>
      </w:r>
      <w:r>
        <w:t>eadelf -a hello &gt;hello_elf</w:t>
      </w:r>
      <w:r>
        <w:rPr>
          <w:rFonts w:hint="eastAsia"/>
        </w:rPr>
        <w:t>（这里输出的文件区别于前面的</w:t>
      </w:r>
      <w:r>
        <w:rPr>
          <w:rFonts w:hint="eastAsia"/>
        </w:rPr>
        <w:t>hello</w:t>
      </w:r>
      <w:r>
        <w:t>.elf</w:t>
      </w:r>
      <w:r>
        <w:rPr>
          <w:rFonts w:hint="eastAsia"/>
        </w:rPr>
        <w:t>）</w:t>
      </w:r>
      <w:r w:rsidR="00395444">
        <w:rPr>
          <w:rFonts w:hint="eastAsia"/>
        </w:rPr>
        <w:t>，附上截图</w:t>
      </w:r>
      <w:r w:rsidR="00395444">
        <w:rPr>
          <w:rFonts w:hint="eastAsia"/>
        </w:rPr>
        <w:t>1</w:t>
      </w:r>
      <w:r w:rsidR="00DE2371">
        <w:rPr>
          <w:rFonts w:hint="eastAsia"/>
        </w:rPr>
        <w:t>。</w:t>
      </w:r>
    </w:p>
    <w:p w:rsidR="00395444" w:rsidRDefault="00A07C5E" w:rsidP="00DE2371">
      <w:pPr>
        <w:spacing w:line="240" w:lineRule="auto"/>
        <w:ind w:left="900"/>
        <w:jc w:val="center"/>
        <w:rPr>
          <w:rFonts w:ascii="宋体" w:hAnsi="宋体" w:cs="宋体"/>
          <w:kern w:val="0"/>
        </w:rPr>
      </w:pPr>
      <w:bookmarkStart w:id="145" w:name="_Toc532238421"/>
      <w:r w:rsidRPr="00395444">
        <w:rPr>
          <w:rFonts w:ascii="宋体" w:hAnsi="宋体" w:cs="宋体"/>
          <w:noProof/>
          <w:kern w:val="0"/>
        </w:rPr>
        <w:drawing>
          <wp:inline distT="0" distB="0" distL="0" distR="0">
            <wp:extent cx="5622925" cy="3163570"/>
            <wp:effectExtent l="0" t="0" r="0" b="0"/>
            <wp:docPr id="60" name="图片 60" descr=")$$D[~_OB_[1GB588XTAT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_OB_[1GB588XTAT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2925" cy="3163570"/>
                    </a:xfrm>
                    <a:prstGeom prst="rect">
                      <a:avLst/>
                    </a:prstGeom>
                    <a:noFill/>
                    <a:ln>
                      <a:noFill/>
                    </a:ln>
                  </pic:spPr>
                </pic:pic>
              </a:graphicData>
            </a:graphic>
          </wp:inline>
        </w:drawing>
      </w:r>
    </w:p>
    <w:p w:rsidR="00DE2371" w:rsidRDefault="00395444" w:rsidP="00DE2371">
      <w:pPr>
        <w:spacing w:line="240" w:lineRule="auto"/>
        <w:ind w:left="900"/>
        <w:jc w:val="center"/>
        <w:rPr>
          <w:rFonts w:ascii="宋体" w:hAnsi="宋体" w:cs="宋体"/>
          <w:kern w:val="0"/>
        </w:rPr>
      </w:pPr>
      <w:r>
        <w:rPr>
          <w:rFonts w:ascii="宋体" w:hAnsi="宋体" w:cs="宋体" w:hint="eastAsia"/>
          <w:kern w:val="0"/>
        </w:rPr>
        <w:t>截图1：hello的ELF格式</w:t>
      </w:r>
    </w:p>
    <w:p w:rsidR="00DE2371" w:rsidRDefault="00033F31" w:rsidP="00DE2371">
      <w:pPr>
        <w:numPr>
          <w:ilvl w:val="0"/>
          <w:numId w:val="16"/>
        </w:numPr>
        <w:spacing w:line="240" w:lineRule="auto"/>
        <w:rPr>
          <w:rFonts w:ascii="宋体" w:hAnsi="宋体" w:cs="宋体"/>
          <w:kern w:val="0"/>
        </w:rPr>
      </w:pPr>
      <w:r>
        <w:rPr>
          <w:rFonts w:ascii="宋体" w:hAnsi="宋体" w:cs="宋体" w:hint="eastAsia"/>
          <w:kern w:val="0"/>
        </w:rPr>
        <w:t>各节</w:t>
      </w:r>
      <w:r w:rsidR="00F74A8B">
        <w:rPr>
          <w:rFonts w:ascii="宋体" w:hAnsi="宋体" w:cs="宋体" w:hint="eastAsia"/>
          <w:kern w:val="0"/>
        </w:rPr>
        <w:t>的基本信息均在</w:t>
      </w:r>
      <w:r>
        <w:rPr>
          <w:rFonts w:ascii="宋体" w:hAnsi="宋体" w:cs="宋体" w:hint="eastAsia"/>
          <w:kern w:val="0"/>
        </w:rPr>
        <w:t>节头表</w:t>
      </w:r>
      <w:r w:rsidR="004B30E4">
        <w:rPr>
          <w:rFonts w:ascii="宋体" w:hAnsi="宋体" w:cs="宋体" w:hint="eastAsia"/>
          <w:kern w:val="0"/>
        </w:rPr>
        <w:t>（描述目标文件的节）</w:t>
      </w:r>
      <w:r>
        <w:rPr>
          <w:rFonts w:ascii="宋体" w:hAnsi="宋体" w:cs="宋体" w:hint="eastAsia"/>
          <w:kern w:val="0"/>
        </w:rPr>
        <w:t>中进行了声明</w:t>
      </w:r>
      <w:r w:rsidR="00EF25EC">
        <w:rPr>
          <w:rFonts w:ascii="宋体" w:hAnsi="宋体" w:cs="宋体" w:hint="eastAsia"/>
          <w:kern w:val="0"/>
        </w:rPr>
        <w:t>。</w:t>
      </w:r>
      <w:r w:rsidR="006E4AED">
        <w:rPr>
          <w:rFonts w:ascii="宋体" w:hAnsi="宋体" w:cs="宋体" w:hint="eastAsia"/>
          <w:kern w:val="0"/>
        </w:rPr>
        <w:t>节头表</w:t>
      </w:r>
      <w:r w:rsidR="00EF25EC">
        <w:rPr>
          <w:rFonts w:ascii="宋体" w:hAnsi="宋体" w:cs="宋体" w:hint="eastAsia"/>
          <w:kern w:val="0"/>
        </w:rPr>
        <w:t>（包括名称，大小，类型，全体大小，地址，旗标，</w:t>
      </w:r>
      <w:r w:rsidR="009E32FD">
        <w:rPr>
          <w:rFonts w:ascii="宋体" w:hAnsi="宋体" w:cs="宋体" w:hint="eastAsia"/>
          <w:kern w:val="0"/>
        </w:rPr>
        <w:t>偏移量，对齐等信息</w:t>
      </w:r>
      <w:r w:rsidR="00EF25EC">
        <w:rPr>
          <w:rFonts w:ascii="宋体" w:hAnsi="宋体" w:cs="宋体" w:hint="eastAsia"/>
          <w:kern w:val="0"/>
        </w:rPr>
        <w:t>）</w:t>
      </w:r>
      <w:r w:rsidR="006E4AED">
        <w:rPr>
          <w:rFonts w:ascii="宋体" w:hAnsi="宋体" w:cs="宋体" w:hint="eastAsia"/>
          <w:kern w:val="0"/>
        </w:rPr>
        <w:t>，下面是它的截图。</w:t>
      </w:r>
    </w:p>
    <w:p w:rsidR="00053017" w:rsidRPr="00053017" w:rsidRDefault="00A07C5E" w:rsidP="00053017">
      <w:pPr>
        <w:spacing w:line="240" w:lineRule="auto"/>
        <w:ind w:left="480"/>
        <w:rPr>
          <w:rFonts w:ascii="宋体" w:hAnsi="宋体" w:cs="宋体"/>
          <w:kern w:val="0"/>
        </w:rPr>
      </w:pPr>
      <w:r w:rsidRPr="00053017">
        <w:rPr>
          <w:rFonts w:ascii="宋体" w:hAnsi="宋体" w:cs="宋体"/>
          <w:noProof/>
          <w:kern w:val="0"/>
        </w:rPr>
        <w:drawing>
          <wp:inline distT="0" distB="0" distL="0" distR="0">
            <wp:extent cx="5328920" cy="3163570"/>
            <wp:effectExtent l="0" t="0" r="0" b="0"/>
            <wp:docPr id="61" name="图片 61" descr="()F_IUXXKL`PUS64$A3E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_IUXXKL`PUS64$A3EO%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920" cy="3163570"/>
                    </a:xfrm>
                    <a:prstGeom prst="rect">
                      <a:avLst/>
                    </a:prstGeom>
                    <a:noFill/>
                    <a:ln>
                      <a:noFill/>
                    </a:ln>
                  </pic:spPr>
                </pic:pic>
              </a:graphicData>
            </a:graphic>
          </wp:inline>
        </w:drawing>
      </w:r>
    </w:p>
    <w:p w:rsidR="00EF25EC" w:rsidRDefault="00053017" w:rsidP="00053017">
      <w:pPr>
        <w:spacing w:line="240" w:lineRule="auto"/>
        <w:ind w:left="900"/>
        <w:jc w:val="center"/>
        <w:rPr>
          <w:rFonts w:ascii="宋体" w:hAnsi="宋体" w:cs="宋体"/>
          <w:kern w:val="0"/>
        </w:rPr>
      </w:pPr>
      <w:r>
        <w:rPr>
          <w:rFonts w:ascii="宋体" w:hAnsi="宋体" w:cs="宋体" w:hint="eastAsia"/>
          <w:kern w:val="0"/>
        </w:rPr>
        <w:t>截图1，节头表截图上半部分</w:t>
      </w:r>
    </w:p>
    <w:p w:rsidR="00053017" w:rsidRDefault="00A07C5E" w:rsidP="009F7741">
      <w:pPr>
        <w:spacing w:line="240" w:lineRule="auto"/>
        <w:jc w:val="center"/>
        <w:rPr>
          <w:rFonts w:ascii="宋体" w:hAnsi="宋体" w:cs="宋体" w:hint="eastAsia"/>
          <w:kern w:val="0"/>
        </w:rPr>
      </w:pPr>
      <w:r w:rsidRPr="008E68EA">
        <w:rPr>
          <w:rFonts w:ascii="宋体" w:hAnsi="宋体" w:cs="宋体"/>
          <w:noProof/>
          <w:kern w:val="0"/>
        </w:rPr>
        <w:lastRenderedPageBreak/>
        <w:drawing>
          <wp:inline distT="0" distB="0" distL="0" distR="0">
            <wp:extent cx="5202555" cy="4256405"/>
            <wp:effectExtent l="0" t="0" r="0" b="0"/>
            <wp:docPr id="62" name="图片 62" descr="P]36W9CAM6ML_L1TC7C0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36W9CAM6ML_L1TC7C0RG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2555" cy="4256405"/>
                    </a:xfrm>
                    <a:prstGeom prst="rect">
                      <a:avLst/>
                    </a:prstGeom>
                    <a:noFill/>
                    <a:ln>
                      <a:noFill/>
                    </a:ln>
                  </pic:spPr>
                </pic:pic>
              </a:graphicData>
            </a:graphic>
          </wp:inline>
        </w:drawing>
      </w:r>
    </w:p>
    <w:p w:rsidR="00053017" w:rsidRPr="00395444" w:rsidRDefault="00053017" w:rsidP="00053017">
      <w:pPr>
        <w:spacing w:line="240" w:lineRule="auto"/>
        <w:ind w:left="900"/>
        <w:jc w:val="center"/>
        <w:rPr>
          <w:rFonts w:ascii="宋体" w:hAnsi="宋体" w:cs="宋体" w:hint="eastAsia"/>
          <w:kern w:val="0"/>
        </w:rPr>
      </w:pPr>
      <w:r>
        <w:rPr>
          <w:rFonts w:ascii="宋体" w:hAnsi="宋体" w:cs="宋体" w:hint="eastAsia"/>
          <w:kern w:val="0"/>
        </w:rPr>
        <w:t>截图2，节头表截图下半部分</w:t>
      </w:r>
    </w:p>
    <w:p w:rsidR="00400651" w:rsidRDefault="000B6263" w:rsidP="009F7741">
      <w:pPr>
        <w:pStyle w:val="2"/>
      </w:pPr>
      <w:r>
        <w:rPr>
          <w:rFonts w:hint="eastAsia"/>
        </w:rPr>
        <w:t>5.4 hello的虚拟地址空间</w:t>
      </w:r>
      <w:bookmarkEnd w:id="145"/>
      <w:r>
        <w:rPr>
          <w:rFonts w:hint="eastAsia"/>
        </w:rPr>
        <w:t xml:space="preserve">    </w:t>
      </w:r>
    </w:p>
    <w:p w:rsidR="000B6263" w:rsidRDefault="009F7741" w:rsidP="00542EEE">
      <w:pPr>
        <w:numPr>
          <w:ilvl w:val="0"/>
          <w:numId w:val="16"/>
        </w:numPr>
        <w:jc w:val="left"/>
      </w:pPr>
      <w:r>
        <w:rPr>
          <w:rFonts w:hint="eastAsia"/>
        </w:rPr>
        <w:t>第</w:t>
      </w:r>
      <w:r>
        <w:rPr>
          <w:rFonts w:hint="eastAsia"/>
        </w:rPr>
        <w:t>1</w:t>
      </w:r>
      <w:r>
        <w:rPr>
          <w:rFonts w:hint="eastAsia"/>
        </w:rPr>
        <w:t>步，找到我的</w:t>
      </w:r>
      <w:r>
        <w:rPr>
          <w:rFonts w:hint="eastAsia"/>
        </w:rPr>
        <w:t>edb</w:t>
      </w:r>
      <w:r>
        <w:rPr>
          <w:rFonts w:hint="eastAsia"/>
        </w:rPr>
        <w:t>位置，在文件中打开</w:t>
      </w:r>
      <w:r>
        <w:rPr>
          <w:rFonts w:hint="eastAsia"/>
        </w:rPr>
        <w:t>edb</w:t>
      </w:r>
      <w:r>
        <w:rPr>
          <w:rFonts w:hint="eastAsia"/>
        </w:rPr>
        <w:t>，具体操作如截图</w:t>
      </w:r>
      <w:r>
        <w:rPr>
          <w:rFonts w:hint="eastAsia"/>
        </w:rPr>
        <w:t>1.</w:t>
      </w:r>
    </w:p>
    <w:p w:rsidR="009F7741" w:rsidRDefault="00A07C5E" w:rsidP="00542EEE">
      <w:pPr>
        <w:spacing w:line="240" w:lineRule="auto"/>
        <w:ind w:left="900"/>
        <w:jc w:val="center"/>
        <w:rPr>
          <w:rFonts w:ascii="宋体" w:hAnsi="宋体" w:cs="宋体"/>
          <w:kern w:val="0"/>
        </w:rPr>
      </w:pPr>
      <w:r w:rsidRPr="009F7741">
        <w:rPr>
          <w:rFonts w:ascii="宋体" w:hAnsi="宋体" w:cs="宋体"/>
          <w:noProof/>
          <w:kern w:val="0"/>
        </w:rPr>
        <w:drawing>
          <wp:inline distT="0" distB="0" distL="0" distR="0">
            <wp:extent cx="5486400" cy="1944370"/>
            <wp:effectExtent l="0" t="0" r="0" b="0"/>
            <wp:docPr id="63" name="图片 63" descr="Y]_)UGJWK%8`B3DM`@7I5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_)UGJWK%8`B3DM`@7I5I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pic:spPr>
                </pic:pic>
              </a:graphicData>
            </a:graphic>
          </wp:inline>
        </w:drawing>
      </w:r>
    </w:p>
    <w:p w:rsidR="00CA3490" w:rsidRPr="009F7741" w:rsidRDefault="00CA3490" w:rsidP="00542EEE">
      <w:pPr>
        <w:spacing w:line="240" w:lineRule="auto"/>
        <w:ind w:left="900"/>
        <w:jc w:val="center"/>
        <w:rPr>
          <w:rFonts w:ascii="宋体" w:hAnsi="宋体" w:cs="宋体"/>
          <w:kern w:val="0"/>
        </w:rPr>
      </w:pPr>
      <w:r>
        <w:rPr>
          <w:rFonts w:ascii="宋体" w:hAnsi="宋体" w:cs="宋体" w:hint="eastAsia"/>
          <w:kern w:val="0"/>
        </w:rPr>
        <w:t>截图1，找到并打开edb</w:t>
      </w:r>
    </w:p>
    <w:p w:rsidR="00CA3490" w:rsidRDefault="00542EEE" w:rsidP="00CA3490">
      <w:pPr>
        <w:numPr>
          <w:ilvl w:val="0"/>
          <w:numId w:val="16"/>
        </w:numPr>
      </w:pPr>
      <w:r>
        <w:rPr>
          <w:rFonts w:hint="eastAsia"/>
        </w:rPr>
        <w:t>第</w:t>
      </w:r>
      <w:r>
        <w:rPr>
          <w:rFonts w:hint="eastAsia"/>
        </w:rPr>
        <w:t>2</w:t>
      </w:r>
      <w:r>
        <w:rPr>
          <w:rFonts w:hint="eastAsia"/>
        </w:rPr>
        <w:t>步，</w:t>
      </w:r>
      <w:r w:rsidR="00A120A8">
        <w:rPr>
          <w:rFonts w:hint="eastAsia"/>
        </w:rPr>
        <w:t>在</w:t>
      </w:r>
      <w:r w:rsidR="00A120A8">
        <w:rPr>
          <w:rFonts w:hint="eastAsia"/>
        </w:rPr>
        <w:t>edb</w:t>
      </w:r>
      <w:r w:rsidR="00A120A8">
        <w:rPr>
          <w:rFonts w:hint="eastAsia"/>
        </w:rPr>
        <w:t>中找到</w:t>
      </w:r>
      <w:r w:rsidR="00CA3490">
        <w:rPr>
          <w:rFonts w:hint="eastAsia"/>
        </w:rPr>
        <w:t>并加载</w:t>
      </w:r>
      <w:r w:rsidR="00A120A8">
        <w:rPr>
          <w:rFonts w:hint="eastAsia"/>
        </w:rPr>
        <w:t>hello</w:t>
      </w:r>
      <w:r w:rsidR="00A120A8">
        <w:rPr>
          <w:rFonts w:hint="eastAsia"/>
        </w:rPr>
        <w:t>可执行文件</w:t>
      </w:r>
      <w:r w:rsidR="00CA3490">
        <w:rPr>
          <w:rFonts w:hint="eastAsia"/>
        </w:rPr>
        <w:t>，操作后如截图</w:t>
      </w:r>
      <w:r w:rsidR="00CA3490">
        <w:rPr>
          <w:rFonts w:hint="eastAsia"/>
        </w:rPr>
        <w:t>2</w:t>
      </w:r>
      <w:r w:rsidR="00CA3490">
        <w:rPr>
          <w:rFonts w:hint="eastAsia"/>
        </w:rPr>
        <w:t>。</w:t>
      </w:r>
    </w:p>
    <w:p w:rsidR="00CA3490" w:rsidRPr="00CA3490" w:rsidRDefault="00A07C5E" w:rsidP="00CA3490">
      <w:pPr>
        <w:spacing w:line="240" w:lineRule="auto"/>
        <w:ind w:left="900"/>
        <w:jc w:val="center"/>
        <w:rPr>
          <w:rFonts w:ascii="宋体" w:hAnsi="宋体" w:cs="宋体"/>
          <w:kern w:val="0"/>
        </w:rPr>
      </w:pPr>
      <w:r w:rsidRPr="00CA3490">
        <w:rPr>
          <w:rFonts w:ascii="宋体" w:hAnsi="宋体" w:cs="宋体"/>
          <w:noProof/>
          <w:kern w:val="0"/>
        </w:rPr>
        <w:lastRenderedPageBreak/>
        <w:drawing>
          <wp:inline distT="0" distB="0" distL="0" distR="0">
            <wp:extent cx="5318125" cy="2364740"/>
            <wp:effectExtent l="0" t="0" r="0" b="0"/>
            <wp:docPr id="64" name="图片 64" descr="8Z)Q~R4)0BI6~G33[IYEY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8Z)Q~R4)0BI6~G33[IYEY9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8125" cy="2364740"/>
                    </a:xfrm>
                    <a:prstGeom prst="rect">
                      <a:avLst/>
                    </a:prstGeom>
                    <a:noFill/>
                    <a:ln>
                      <a:noFill/>
                    </a:ln>
                  </pic:spPr>
                </pic:pic>
              </a:graphicData>
            </a:graphic>
          </wp:inline>
        </w:drawing>
      </w:r>
    </w:p>
    <w:p w:rsidR="00CA3490" w:rsidRDefault="00CA3490" w:rsidP="00CA3490">
      <w:pPr>
        <w:ind w:left="900"/>
        <w:jc w:val="center"/>
      </w:pPr>
      <w:r>
        <w:rPr>
          <w:rFonts w:hint="eastAsia"/>
        </w:rPr>
        <w:t>截图</w:t>
      </w:r>
      <w:r>
        <w:rPr>
          <w:rFonts w:hint="eastAsia"/>
        </w:rPr>
        <w:t>2</w:t>
      </w:r>
      <w:r>
        <w:rPr>
          <w:rFonts w:hint="eastAsia"/>
        </w:rPr>
        <w:t>，打开</w:t>
      </w:r>
      <w:r>
        <w:rPr>
          <w:rFonts w:hint="eastAsia"/>
        </w:rPr>
        <w:t>hello</w:t>
      </w:r>
      <w:r>
        <w:rPr>
          <w:rFonts w:hint="eastAsia"/>
        </w:rPr>
        <w:t>文件</w:t>
      </w:r>
    </w:p>
    <w:p w:rsidR="00CA3490" w:rsidRDefault="00DB5A30" w:rsidP="00CA3490">
      <w:pPr>
        <w:numPr>
          <w:ilvl w:val="0"/>
          <w:numId w:val="16"/>
        </w:numPr>
      </w:pPr>
      <w:r>
        <w:rPr>
          <w:rFonts w:hint="eastAsia"/>
        </w:rPr>
        <w:t>第</w:t>
      </w:r>
      <w:r>
        <w:rPr>
          <w:rFonts w:hint="eastAsia"/>
        </w:rPr>
        <w:t>3</w:t>
      </w:r>
      <w:r>
        <w:rPr>
          <w:rFonts w:hint="eastAsia"/>
        </w:rPr>
        <w:t>步，</w:t>
      </w:r>
      <w:r w:rsidR="00AD4556">
        <w:rPr>
          <w:rFonts w:hint="eastAsia"/>
        </w:rPr>
        <w:t>观察</w:t>
      </w:r>
      <w:r w:rsidR="00AD4556">
        <w:rPr>
          <w:rFonts w:hint="eastAsia"/>
        </w:rPr>
        <w:t>edb</w:t>
      </w:r>
      <w:r w:rsidR="00AD4556">
        <w:rPr>
          <w:rFonts w:hint="eastAsia"/>
        </w:rPr>
        <w:t>的</w:t>
      </w:r>
      <w:r w:rsidR="00AD4556">
        <w:rPr>
          <w:rFonts w:hint="eastAsia"/>
        </w:rPr>
        <w:t>Data</w:t>
      </w:r>
      <w:r w:rsidR="00AD4556">
        <w:t xml:space="preserve"> </w:t>
      </w:r>
      <w:r w:rsidR="00AD4556">
        <w:rPr>
          <w:rFonts w:hint="eastAsia"/>
        </w:rPr>
        <w:t>Dump</w:t>
      </w:r>
      <w:r w:rsidR="00AD4556">
        <w:rPr>
          <w:rFonts w:hint="eastAsia"/>
        </w:rPr>
        <w:t>窗口。</w:t>
      </w:r>
      <w:r w:rsidR="00414F6E">
        <w:rPr>
          <w:rFonts w:hint="eastAsia"/>
        </w:rPr>
        <w:t>窗口显示虚拟地址由</w:t>
      </w:r>
      <w:r w:rsidR="00414F6E">
        <w:rPr>
          <w:rFonts w:hint="eastAsia"/>
        </w:rPr>
        <w:t>0</w:t>
      </w:r>
      <w:r w:rsidR="00414F6E">
        <w:t>x400000</w:t>
      </w:r>
      <w:r w:rsidR="00414F6E">
        <w:rPr>
          <w:rFonts w:hint="eastAsia"/>
        </w:rPr>
        <w:t>开始，到</w:t>
      </w:r>
      <w:r w:rsidR="00414F6E">
        <w:rPr>
          <w:rFonts w:hint="eastAsia"/>
        </w:rPr>
        <w:t>0</w:t>
      </w:r>
      <w:r w:rsidR="00414F6E">
        <w:t>x400fff</w:t>
      </w:r>
      <w:r w:rsidR="00414F6E">
        <w:rPr>
          <w:rFonts w:hint="eastAsia"/>
        </w:rPr>
        <w:t>结束</w:t>
      </w:r>
      <w:r w:rsidR="00C95207">
        <w:rPr>
          <w:rFonts w:hint="eastAsia"/>
        </w:rPr>
        <w:t>，这之间的每一个节对应</w:t>
      </w:r>
      <w:r w:rsidR="00C95207">
        <w:rPr>
          <w:rFonts w:hint="eastAsia"/>
        </w:rPr>
        <w:t>5</w:t>
      </w:r>
      <w:r w:rsidR="00C95207">
        <w:t>.3</w:t>
      </w:r>
      <w:r w:rsidR="00C95207">
        <w:rPr>
          <w:rFonts w:hint="eastAsia"/>
        </w:rPr>
        <w:t>中的每一个节头表的声明</w:t>
      </w:r>
      <w:r w:rsidR="001C46CC">
        <w:rPr>
          <w:rFonts w:hint="eastAsia"/>
        </w:rPr>
        <w:t>，如截图</w:t>
      </w:r>
      <w:r w:rsidR="001C46CC">
        <w:rPr>
          <w:rFonts w:hint="eastAsia"/>
        </w:rPr>
        <w:t>3</w:t>
      </w:r>
      <w:r w:rsidR="00C95207">
        <w:rPr>
          <w:rFonts w:hint="eastAsia"/>
        </w:rPr>
        <w:t>。</w:t>
      </w:r>
    </w:p>
    <w:p w:rsidR="000A71AA" w:rsidRPr="000A71AA" w:rsidRDefault="00A07C5E" w:rsidP="000A71AA">
      <w:pPr>
        <w:spacing w:line="240" w:lineRule="auto"/>
        <w:ind w:left="900"/>
        <w:jc w:val="center"/>
        <w:rPr>
          <w:rFonts w:ascii="宋体" w:hAnsi="宋体" w:cs="宋体"/>
          <w:kern w:val="0"/>
        </w:rPr>
      </w:pPr>
      <w:r w:rsidRPr="000A71AA">
        <w:rPr>
          <w:rFonts w:ascii="宋体" w:hAnsi="宋体" w:cs="宋体"/>
          <w:noProof/>
          <w:kern w:val="0"/>
        </w:rPr>
        <w:drawing>
          <wp:inline distT="0" distB="0" distL="0" distR="0">
            <wp:extent cx="5265420" cy="2018030"/>
            <wp:effectExtent l="0" t="0" r="0" b="0"/>
            <wp:docPr id="65" name="图片 65" descr="28E~283BI_GA]I1QS$TQD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8E~283BI_GA]I1QS$TQD8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5420" cy="2018030"/>
                    </a:xfrm>
                    <a:prstGeom prst="rect">
                      <a:avLst/>
                    </a:prstGeom>
                    <a:noFill/>
                    <a:ln>
                      <a:noFill/>
                    </a:ln>
                  </pic:spPr>
                </pic:pic>
              </a:graphicData>
            </a:graphic>
          </wp:inline>
        </w:drawing>
      </w:r>
    </w:p>
    <w:p w:rsidR="000A71AA" w:rsidRDefault="000A71AA" w:rsidP="00EE6F23">
      <w:pPr>
        <w:ind w:left="900"/>
        <w:jc w:val="center"/>
      </w:pPr>
      <w:r>
        <w:rPr>
          <w:rFonts w:hint="eastAsia"/>
        </w:rPr>
        <w:t>截图</w:t>
      </w:r>
      <w:r>
        <w:rPr>
          <w:rFonts w:hint="eastAsia"/>
        </w:rPr>
        <w:t>3</w:t>
      </w:r>
      <w:r>
        <w:rPr>
          <w:rFonts w:hint="eastAsia"/>
        </w:rPr>
        <w:t>，</w:t>
      </w:r>
      <w:r>
        <w:rPr>
          <w:rFonts w:hint="eastAsia"/>
        </w:rPr>
        <w:t>edb</w:t>
      </w:r>
      <w:r>
        <w:rPr>
          <w:rFonts w:hint="eastAsia"/>
        </w:rPr>
        <w:t>的</w:t>
      </w:r>
      <w:r>
        <w:rPr>
          <w:rFonts w:hint="eastAsia"/>
        </w:rPr>
        <w:t>Data</w:t>
      </w:r>
      <w:r>
        <w:t xml:space="preserve"> </w:t>
      </w:r>
      <w:r>
        <w:rPr>
          <w:rFonts w:hint="eastAsia"/>
        </w:rPr>
        <w:t>Dump</w:t>
      </w:r>
      <w:r>
        <w:rPr>
          <w:rFonts w:hint="eastAsia"/>
        </w:rPr>
        <w:t>窗口</w:t>
      </w:r>
    </w:p>
    <w:p w:rsidR="00EE6F23" w:rsidRDefault="00DB5A30" w:rsidP="003B1CFA">
      <w:pPr>
        <w:numPr>
          <w:ilvl w:val="0"/>
          <w:numId w:val="16"/>
        </w:numPr>
        <w:jc w:val="left"/>
      </w:pPr>
      <w:r>
        <w:rPr>
          <w:rFonts w:hint="eastAsia"/>
        </w:rPr>
        <w:t>第</w:t>
      </w:r>
      <w:r>
        <w:rPr>
          <w:rFonts w:hint="eastAsia"/>
        </w:rPr>
        <w:t>4</w:t>
      </w:r>
      <w:r>
        <w:rPr>
          <w:rFonts w:hint="eastAsia"/>
        </w:rPr>
        <w:t>步，</w:t>
      </w:r>
      <w:r w:rsidR="00EE6F23">
        <w:rPr>
          <w:rFonts w:hint="eastAsia"/>
        </w:rPr>
        <w:t>观察</w:t>
      </w:r>
      <w:r w:rsidR="00EE6F23">
        <w:rPr>
          <w:rFonts w:hint="eastAsia"/>
        </w:rPr>
        <w:t>edb</w:t>
      </w:r>
      <w:r w:rsidR="00EE6F23">
        <w:rPr>
          <w:rFonts w:hint="eastAsia"/>
        </w:rPr>
        <w:t>的</w:t>
      </w:r>
      <w:r w:rsidR="007325DF">
        <w:rPr>
          <w:rFonts w:hint="eastAsia"/>
        </w:rPr>
        <w:t>S</w:t>
      </w:r>
      <w:r w:rsidR="00EE6F23">
        <w:rPr>
          <w:rFonts w:hint="eastAsia"/>
        </w:rPr>
        <w:t>ympols</w:t>
      </w:r>
      <w:r w:rsidR="00EE6F23">
        <w:rPr>
          <w:rFonts w:hint="eastAsia"/>
        </w:rPr>
        <w:t>小窗口。我们发现确实从虚拟地址</w:t>
      </w:r>
      <w:r w:rsidR="003B1CFA">
        <w:rPr>
          <w:rFonts w:hint="eastAsia"/>
        </w:rPr>
        <w:t>从</w:t>
      </w:r>
      <w:r w:rsidR="003B1CFA">
        <w:rPr>
          <w:rFonts w:hint="eastAsia"/>
        </w:rPr>
        <w:t>0</w:t>
      </w:r>
      <w:r w:rsidR="003B1CFA">
        <w:t>x400000</w:t>
      </w:r>
      <w:r w:rsidR="003B1CFA">
        <w:rPr>
          <w:rFonts w:hint="eastAsia"/>
        </w:rPr>
        <w:t>开始和</w:t>
      </w:r>
      <w:r w:rsidR="003B1CFA">
        <w:rPr>
          <w:rFonts w:hint="eastAsia"/>
        </w:rPr>
        <w:t>5</w:t>
      </w:r>
      <w:r w:rsidR="003B1CFA">
        <w:t>.3</w:t>
      </w:r>
      <w:r w:rsidR="003B1CFA">
        <w:rPr>
          <w:rFonts w:hint="eastAsia"/>
        </w:rPr>
        <w:t>节中的节头表是一一对应的</w:t>
      </w:r>
      <w:r w:rsidR="0086301A">
        <w:rPr>
          <w:rFonts w:hint="eastAsia"/>
        </w:rPr>
        <w:t>（从</w:t>
      </w:r>
      <w:r w:rsidR="0086301A">
        <w:rPr>
          <w:rFonts w:hint="eastAsia"/>
        </w:rPr>
        <w:t>.</w:t>
      </w:r>
      <w:r w:rsidR="0086301A">
        <w:t>interp</w:t>
      </w:r>
      <w:r w:rsidR="0086301A">
        <w:rPr>
          <w:rFonts w:hint="eastAsia"/>
        </w:rPr>
        <w:t>节到</w:t>
      </w:r>
      <w:r w:rsidR="0086301A">
        <w:rPr>
          <w:rFonts w:hint="eastAsia"/>
        </w:rPr>
        <w:t>.</w:t>
      </w:r>
      <w:r w:rsidR="0086301A">
        <w:t>.en_frame</w:t>
      </w:r>
      <w:r>
        <w:rPr>
          <w:rFonts w:hint="eastAsia"/>
        </w:rPr>
        <w:t>对应</w:t>
      </w:r>
      <w:r w:rsidR="0086301A">
        <w:rPr>
          <w:rFonts w:hint="eastAsia"/>
        </w:rPr>
        <w:t>）</w:t>
      </w:r>
      <w:r w:rsidR="00EE6F23">
        <w:rPr>
          <w:rFonts w:hint="eastAsia"/>
        </w:rPr>
        <w:t>，</w:t>
      </w:r>
      <w:r w:rsidR="003B1CFA">
        <w:rPr>
          <w:rFonts w:hint="eastAsia"/>
        </w:rPr>
        <w:t>如截图</w:t>
      </w:r>
      <w:r w:rsidR="003B1CFA">
        <w:rPr>
          <w:rFonts w:hint="eastAsia"/>
        </w:rPr>
        <w:t>4</w:t>
      </w:r>
      <w:r w:rsidR="00D367B3">
        <w:rPr>
          <w:rFonts w:hint="eastAsia"/>
        </w:rPr>
        <w:t>。</w:t>
      </w:r>
    </w:p>
    <w:p w:rsidR="004279D3" w:rsidRDefault="00A07C5E" w:rsidP="004279D3">
      <w:pPr>
        <w:spacing w:line="240" w:lineRule="auto"/>
        <w:ind w:left="900"/>
        <w:jc w:val="left"/>
        <w:rPr>
          <w:kern w:val="0"/>
        </w:rPr>
      </w:pPr>
      <w:r>
        <w:rPr>
          <w:noProof/>
        </w:rPr>
        <w:lastRenderedPageBreak/>
        <w:drawing>
          <wp:inline distT="0" distB="0" distL="0" distR="0">
            <wp:extent cx="5244465" cy="2637790"/>
            <wp:effectExtent l="0" t="0" r="0" b="0"/>
            <wp:docPr id="66" name="图片 66" descr="M~TK[TPMOYTO)JW~WQS]A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TK[TPMOYTO)JW~WQS]AEH"/>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4465" cy="2637790"/>
                    </a:xfrm>
                    <a:prstGeom prst="rect">
                      <a:avLst/>
                    </a:prstGeom>
                    <a:noFill/>
                    <a:ln>
                      <a:noFill/>
                    </a:ln>
                  </pic:spPr>
                </pic:pic>
              </a:graphicData>
            </a:graphic>
          </wp:inline>
        </w:drawing>
      </w:r>
    </w:p>
    <w:p w:rsidR="004279D3" w:rsidRDefault="004279D3" w:rsidP="004279D3">
      <w:pPr>
        <w:ind w:left="900"/>
        <w:jc w:val="center"/>
      </w:pPr>
      <w:r>
        <w:rPr>
          <w:rFonts w:hint="eastAsia"/>
        </w:rPr>
        <w:t>截图</w:t>
      </w:r>
      <w:r>
        <w:rPr>
          <w:rFonts w:hint="eastAsia"/>
        </w:rPr>
        <w:t>4</w:t>
      </w:r>
      <w:r w:rsidR="00600F28">
        <w:rPr>
          <w:rFonts w:hint="eastAsia"/>
        </w:rPr>
        <w:t>，</w:t>
      </w:r>
      <w:r w:rsidR="00373991">
        <w:rPr>
          <w:rFonts w:hint="eastAsia"/>
        </w:rPr>
        <w:t>S</w:t>
      </w:r>
      <w:r w:rsidR="00600F28">
        <w:rPr>
          <w:rFonts w:hint="eastAsia"/>
        </w:rPr>
        <w:t>ymbol</w:t>
      </w:r>
      <w:r w:rsidR="00373991">
        <w:rPr>
          <w:rFonts w:hint="eastAsia"/>
        </w:rPr>
        <w:t>s</w:t>
      </w:r>
      <w:r w:rsidR="00600F28">
        <w:rPr>
          <w:rFonts w:hint="eastAsia"/>
        </w:rPr>
        <w:t>窗口观察</w:t>
      </w:r>
    </w:p>
    <w:p w:rsidR="00CF79AF" w:rsidRDefault="00DB5A30" w:rsidP="008C1F62">
      <w:pPr>
        <w:numPr>
          <w:ilvl w:val="0"/>
          <w:numId w:val="16"/>
        </w:numPr>
        <w:jc w:val="left"/>
      </w:pPr>
      <w:r>
        <w:rPr>
          <w:rFonts w:hint="eastAsia"/>
        </w:rPr>
        <w:t>第</w:t>
      </w:r>
      <w:r>
        <w:rPr>
          <w:rFonts w:hint="eastAsia"/>
        </w:rPr>
        <w:t>5</w:t>
      </w:r>
      <w:r>
        <w:rPr>
          <w:rFonts w:hint="eastAsia"/>
        </w:rPr>
        <w:t>步，关于</w:t>
      </w:r>
      <w:r>
        <w:rPr>
          <w:rFonts w:hint="eastAsia"/>
        </w:rPr>
        <w:t>5</w:t>
      </w:r>
      <w:r>
        <w:t>.3</w:t>
      </w:r>
      <w:r>
        <w:rPr>
          <w:rFonts w:hint="eastAsia"/>
        </w:rPr>
        <w:t>节节头表中的</w:t>
      </w:r>
      <w:r>
        <w:rPr>
          <w:rFonts w:hint="eastAsia"/>
        </w:rPr>
        <w:t>.</w:t>
      </w:r>
      <w:r>
        <w:t>dynamic</w:t>
      </w:r>
      <w:r>
        <w:rPr>
          <w:rFonts w:hint="eastAsia"/>
        </w:rPr>
        <w:t>到</w:t>
      </w:r>
      <w:r>
        <w:rPr>
          <w:rFonts w:hint="eastAsia"/>
        </w:rPr>
        <w:t>.</w:t>
      </w:r>
      <w:r>
        <w:t>shstrtab</w:t>
      </w:r>
      <w:r>
        <w:rPr>
          <w:rFonts w:hint="eastAsia"/>
        </w:rPr>
        <w:t>的处理。</w:t>
      </w:r>
      <w:r w:rsidR="00CF6783">
        <w:rPr>
          <w:rFonts w:hint="eastAsia"/>
        </w:rPr>
        <w:t>首先查看</w:t>
      </w:r>
      <w:r w:rsidR="00CF6783">
        <w:rPr>
          <w:rFonts w:hint="eastAsia"/>
        </w:rPr>
        <w:t>hello</w:t>
      </w:r>
      <w:r w:rsidR="00CF6783">
        <w:rPr>
          <w:rFonts w:hint="eastAsia"/>
        </w:rPr>
        <w:t>的</w:t>
      </w:r>
      <w:r w:rsidR="00CF6783">
        <w:rPr>
          <w:rFonts w:hint="eastAsia"/>
        </w:rPr>
        <w:t>elf</w:t>
      </w:r>
      <w:r w:rsidR="00CF6783">
        <w:rPr>
          <w:rFonts w:hint="eastAsia"/>
        </w:rPr>
        <w:t>格式文件重的程序头</w:t>
      </w:r>
      <w:r w:rsidR="002B59AE">
        <w:rPr>
          <w:rFonts w:hint="eastAsia"/>
        </w:rPr>
        <w:t>，它包含的信息：</w:t>
      </w:r>
      <w:r w:rsidR="004E24EF">
        <w:rPr>
          <w:rFonts w:hint="eastAsia"/>
        </w:rPr>
        <w:t>类型，</w:t>
      </w:r>
      <w:r w:rsidR="002B59AE">
        <w:rPr>
          <w:rFonts w:hint="eastAsia"/>
        </w:rPr>
        <w:t>偏移，虚拟地址，物理地址，对齐，标志等</w:t>
      </w:r>
      <w:r w:rsidR="00693155">
        <w:rPr>
          <w:rFonts w:hint="eastAsia"/>
        </w:rPr>
        <w:t>，如截图</w:t>
      </w:r>
      <w:r w:rsidR="00693155">
        <w:rPr>
          <w:rFonts w:hint="eastAsia"/>
        </w:rPr>
        <w:t>5</w:t>
      </w:r>
      <w:r w:rsidR="00CF79AF">
        <w:rPr>
          <w:rFonts w:hint="eastAsia"/>
        </w:rPr>
        <w:t>。</w:t>
      </w:r>
      <w:r w:rsidR="008C1F62" w:rsidRPr="008C1F62">
        <w:rPr>
          <w:rFonts w:hint="eastAsia"/>
        </w:rPr>
        <w:t>通过</w:t>
      </w:r>
      <w:r w:rsidR="008C1F62" w:rsidRPr="008C1F62">
        <w:rPr>
          <w:rFonts w:hint="eastAsia"/>
        </w:rPr>
        <w:t>Data Dump</w:t>
      </w:r>
      <w:r w:rsidR="008C1F62">
        <w:rPr>
          <w:rFonts w:hint="eastAsia"/>
        </w:rPr>
        <w:t>窗口</w:t>
      </w:r>
      <w:r w:rsidR="008C1F62" w:rsidRPr="008C1F62">
        <w:rPr>
          <w:rFonts w:hint="eastAsia"/>
        </w:rPr>
        <w:t>查看虚拟地址段</w:t>
      </w:r>
      <w:r w:rsidR="008C1F62">
        <w:rPr>
          <w:rFonts w:hint="eastAsia"/>
        </w:rPr>
        <w:t xml:space="preserve"> 0x600000</w:t>
      </w:r>
      <w:r w:rsidR="008C1F62">
        <w:rPr>
          <w:rFonts w:hint="eastAsia"/>
        </w:rPr>
        <w:t>到</w:t>
      </w:r>
      <w:r w:rsidR="008C1F62" w:rsidRPr="008C1F62">
        <w:rPr>
          <w:rFonts w:hint="eastAsia"/>
        </w:rPr>
        <w:t>0x602000</w:t>
      </w:r>
      <w:r w:rsidR="008C1F62">
        <w:rPr>
          <w:rFonts w:hint="eastAsia"/>
        </w:rPr>
        <w:t>的部分</w:t>
      </w:r>
      <w:r w:rsidR="008C1F62" w:rsidRPr="008C1F62">
        <w:rPr>
          <w:rFonts w:hint="eastAsia"/>
        </w:rPr>
        <w:t>，在</w:t>
      </w:r>
      <w:r w:rsidR="008C1F62">
        <w:rPr>
          <w:rFonts w:hint="eastAsia"/>
        </w:rPr>
        <w:t>0</w:t>
      </w:r>
      <w:r w:rsidR="008C1F62">
        <w:rPr>
          <w:rFonts w:hint="eastAsia"/>
        </w:rPr>
        <w:t>到</w:t>
      </w:r>
      <w:r w:rsidR="008C1F62">
        <w:rPr>
          <w:rFonts w:hint="eastAsia"/>
        </w:rPr>
        <w:t>fff</w:t>
      </w:r>
      <w:r w:rsidR="008C1F62">
        <w:rPr>
          <w:rFonts w:hint="eastAsia"/>
        </w:rPr>
        <w:t>的空间中，</w:t>
      </w:r>
      <w:r w:rsidR="008C1F62" w:rsidRPr="008C1F62">
        <w:rPr>
          <w:rFonts w:hint="eastAsia"/>
        </w:rPr>
        <w:t>与</w:t>
      </w:r>
      <w:r w:rsidR="008C1F62">
        <w:rPr>
          <w:rFonts w:hint="eastAsia"/>
        </w:rPr>
        <w:t>0x400000</w:t>
      </w:r>
      <w:r w:rsidR="008C1F62">
        <w:rPr>
          <w:rFonts w:hint="eastAsia"/>
        </w:rPr>
        <w:t>到</w:t>
      </w:r>
      <w:r w:rsidR="008C1F62">
        <w:rPr>
          <w:rFonts w:hint="eastAsia"/>
        </w:rPr>
        <w:t>0x401000</w:t>
      </w:r>
      <w:r w:rsidR="008C1F62">
        <w:rPr>
          <w:rFonts w:hint="eastAsia"/>
        </w:rPr>
        <w:t>段的存放的程序相同；而</w:t>
      </w:r>
      <w:r w:rsidR="008C1F62" w:rsidRPr="008C1F62">
        <w:rPr>
          <w:rFonts w:hint="eastAsia"/>
        </w:rPr>
        <w:t>在</w:t>
      </w:r>
      <w:r w:rsidR="008C1F62">
        <w:rPr>
          <w:rFonts w:hint="eastAsia"/>
        </w:rPr>
        <w:t xml:space="preserve"> fff</w:t>
      </w:r>
      <w:r w:rsidR="008C1F62" w:rsidRPr="008C1F62">
        <w:rPr>
          <w:rFonts w:hint="eastAsia"/>
        </w:rPr>
        <w:t>之后存放的是</w:t>
      </w:r>
      <w:r w:rsidR="008C1F62">
        <w:rPr>
          <w:rFonts w:hint="eastAsia"/>
        </w:rPr>
        <w:t>.dynamic</w:t>
      </w:r>
      <w:r w:rsidR="008C1F62">
        <w:rPr>
          <w:rFonts w:hint="eastAsia"/>
        </w:rPr>
        <w:t>到</w:t>
      </w:r>
      <w:r w:rsidR="008C1F62">
        <w:rPr>
          <w:rFonts w:hint="eastAsia"/>
        </w:rPr>
        <w:t>.shstrtab</w:t>
      </w:r>
      <w:r w:rsidR="008C1F62" w:rsidRPr="008C1F62">
        <w:rPr>
          <w:rFonts w:hint="eastAsia"/>
        </w:rPr>
        <w:t>节。</w:t>
      </w:r>
    </w:p>
    <w:p w:rsidR="00CF79AF" w:rsidRPr="00CF79AF" w:rsidRDefault="00A07C5E" w:rsidP="00CF79AF">
      <w:pPr>
        <w:spacing w:line="240" w:lineRule="auto"/>
        <w:ind w:left="900"/>
        <w:jc w:val="left"/>
        <w:rPr>
          <w:rFonts w:ascii="宋体" w:hAnsi="宋体" w:cs="宋体"/>
          <w:kern w:val="0"/>
        </w:rPr>
      </w:pPr>
      <w:r w:rsidRPr="00CF79AF">
        <w:rPr>
          <w:rFonts w:ascii="宋体" w:hAnsi="宋体" w:cs="宋体"/>
          <w:noProof/>
          <w:kern w:val="0"/>
        </w:rPr>
        <w:drawing>
          <wp:inline distT="0" distB="0" distL="0" distR="0">
            <wp:extent cx="5223510" cy="2932430"/>
            <wp:effectExtent l="0" t="0" r="0" b="0"/>
            <wp:docPr id="67" name="图片 67" descr="%7R0@`]I5KYKXA2]A$ZVK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7R0@`]I5KYKXA2]A$ZVK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3510" cy="2932430"/>
                    </a:xfrm>
                    <a:prstGeom prst="rect">
                      <a:avLst/>
                    </a:prstGeom>
                    <a:noFill/>
                    <a:ln>
                      <a:noFill/>
                    </a:ln>
                  </pic:spPr>
                </pic:pic>
              </a:graphicData>
            </a:graphic>
          </wp:inline>
        </w:drawing>
      </w:r>
    </w:p>
    <w:p w:rsidR="00CF79AF" w:rsidRDefault="00CF79AF" w:rsidP="00A37A73">
      <w:pPr>
        <w:ind w:left="900"/>
        <w:jc w:val="center"/>
        <w:rPr>
          <w:rFonts w:hint="eastAsia"/>
        </w:rPr>
      </w:pPr>
      <w:r>
        <w:rPr>
          <w:rFonts w:hint="eastAsia"/>
        </w:rPr>
        <w:t>截图</w:t>
      </w:r>
      <w:r>
        <w:rPr>
          <w:rFonts w:hint="eastAsia"/>
        </w:rPr>
        <w:t>5</w:t>
      </w:r>
      <w:r>
        <w:rPr>
          <w:rFonts w:hint="eastAsia"/>
        </w:rPr>
        <w:t>，</w:t>
      </w:r>
      <w:r>
        <w:rPr>
          <w:rFonts w:hint="eastAsia"/>
        </w:rPr>
        <w:t>hello</w:t>
      </w:r>
      <w:r>
        <w:rPr>
          <w:rFonts w:hint="eastAsia"/>
        </w:rPr>
        <w:t>的</w:t>
      </w:r>
      <w:r>
        <w:rPr>
          <w:rFonts w:hint="eastAsia"/>
        </w:rPr>
        <w:t>elf</w:t>
      </w:r>
      <w:r>
        <w:rPr>
          <w:rFonts w:hint="eastAsia"/>
        </w:rPr>
        <w:t>文件中的程序头部分</w:t>
      </w:r>
    </w:p>
    <w:p w:rsidR="000B6263" w:rsidRDefault="000B6263">
      <w:pPr>
        <w:pStyle w:val="2"/>
        <w:rPr>
          <w:rFonts w:hint="eastAsia"/>
        </w:rPr>
      </w:pPr>
      <w:bookmarkStart w:id="146" w:name="_Toc532238422"/>
      <w:r>
        <w:rPr>
          <w:rFonts w:hint="eastAsia"/>
        </w:rPr>
        <w:t>5.5 链接的重定位过程分析</w:t>
      </w:r>
      <w:bookmarkEnd w:id="146"/>
    </w:p>
    <w:p w:rsidR="000B6263" w:rsidRDefault="00F14A09" w:rsidP="00EB0664">
      <w:pPr>
        <w:pStyle w:val="aa"/>
        <w:numPr>
          <w:ilvl w:val="0"/>
          <w:numId w:val="16"/>
        </w:numPr>
        <w:adjustRightInd w:val="0"/>
        <w:snapToGrid w:val="0"/>
        <w:ind w:firstLineChars="0"/>
      </w:pPr>
      <w:r>
        <w:rPr>
          <w:rFonts w:hint="eastAsia"/>
        </w:rPr>
        <w:lastRenderedPageBreak/>
        <w:t>第</w:t>
      </w:r>
      <w:r>
        <w:rPr>
          <w:rFonts w:hint="eastAsia"/>
        </w:rPr>
        <w:t>1</w:t>
      </w:r>
      <w:r>
        <w:rPr>
          <w:rFonts w:hint="eastAsia"/>
        </w:rPr>
        <w:t>步，</w:t>
      </w:r>
      <w:r w:rsidR="00EB0664">
        <w:rPr>
          <w:rFonts w:hint="eastAsia"/>
        </w:rPr>
        <w:t>反汇编</w:t>
      </w:r>
      <w:r w:rsidR="00EB0664">
        <w:rPr>
          <w:rFonts w:hint="eastAsia"/>
        </w:rPr>
        <w:t>hello</w:t>
      </w:r>
      <w:r w:rsidR="00EB0664">
        <w:rPr>
          <w:rFonts w:hint="eastAsia"/>
        </w:rPr>
        <w:t>得到</w:t>
      </w:r>
      <w:r w:rsidR="000B6263">
        <w:rPr>
          <w:rFonts w:hint="eastAsia"/>
        </w:rPr>
        <w:t>objdump -d -r hello</w:t>
      </w:r>
      <w:r w:rsidR="00A74143">
        <w:t xml:space="preserve">  </w:t>
      </w:r>
      <w:r w:rsidR="00A74143">
        <w:rPr>
          <w:rFonts w:hint="eastAsia"/>
        </w:rPr>
        <w:t>&gt;</w:t>
      </w:r>
      <w:r w:rsidR="00A74143">
        <w:t>hello</w:t>
      </w:r>
      <w:r w:rsidR="00EE6590">
        <w:t>_</w:t>
      </w:r>
      <w:r w:rsidR="00A74143">
        <w:t>asm</w:t>
      </w:r>
      <w:r w:rsidR="000450E7">
        <w:rPr>
          <w:rFonts w:hint="eastAsia"/>
        </w:rPr>
        <w:t>（将反汇编文件输出到文件</w:t>
      </w:r>
      <w:r w:rsidR="000450E7">
        <w:rPr>
          <w:rFonts w:hint="eastAsia"/>
        </w:rPr>
        <w:t>h</w:t>
      </w:r>
      <w:r w:rsidR="000450E7">
        <w:t>ello</w:t>
      </w:r>
      <w:r w:rsidR="00FC5837">
        <w:rPr>
          <w:rFonts w:hint="eastAsia"/>
        </w:rPr>
        <w:t>_</w:t>
      </w:r>
      <w:r w:rsidR="000450E7">
        <w:t>asm</w:t>
      </w:r>
      <w:r w:rsidR="000450E7">
        <w:rPr>
          <w:rFonts w:hint="eastAsia"/>
        </w:rPr>
        <w:t>中</w:t>
      </w:r>
      <w:r w:rsidR="00EE6590">
        <w:rPr>
          <w:rFonts w:hint="eastAsia"/>
        </w:rPr>
        <w:t>，要注意与</w:t>
      </w:r>
      <w:r w:rsidR="00EE6590">
        <w:rPr>
          <w:rFonts w:hint="eastAsia"/>
        </w:rPr>
        <w:t>hello</w:t>
      </w:r>
      <w:r w:rsidR="00EE6590">
        <w:t>.asm</w:t>
      </w:r>
      <w:r w:rsidR="00EE6590">
        <w:rPr>
          <w:rFonts w:hint="eastAsia"/>
        </w:rPr>
        <w:t>的区别</w:t>
      </w:r>
      <w:r w:rsidR="000450E7">
        <w:rPr>
          <w:rFonts w:hint="eastAsia"/>
        </w:rPr>
        <w:t>）</w:t>
      </w:r>
      <w:r w:rsidR="00AC721E">
        <w:rPr>
          <w:rFonts w:hint="eastAsia"/>
        </w:rPr>
        <w:t>，如截图</w:t>
      </w:r>
      <w:r w:rsidR="00AC721E">
        <w:rPr>
          <w:rFonts w:hint="eastAsia"/>
        </w:rPr>
        <w:t>1</w:t>
      </w:r>
      <w:r w:rsidR="00A95728">
        <w:rPr>
          <w:rFonts w:hint="eastAsia"/>
        </w:rPr>
        <w:t>。</w:t>
      </w:r>
    </w:p>
    <w:p w:rsidR="00A95728" w:rsidRPr="00A95728" w:rsidRDefault="00A07C5E" w:rsidP="00A95728">
      <w:pPr>
        <w:spacing w:line="240" w:lineRule="auto"/>
        <w:ind w:left="900"/>
        <w:jc w:val="left"/>
        <w:rPr>
          <w:rFonts w:ascii="宋体" w:hAnsi="宋体" w:cs="宋体"/>
          <w:kern w:val="0"/>
        </w:rPr>
      </w:pPr>
      <w:r w:rsidRPr="00A95728">
        <w:rPr>
          <w:rFonts w:ascii="宋体" w:hAnsi="宋体" w:cs="宋体"/>
          <w:noProof/>
          <w:kern w:val="0"/>
        </w:rPr>
        <w:drawing>
          <wp:inline distT="0" distB="0" distL="0" distR="0">
            <wp:extent cx="5539105" cy="3100705"/>
            <wp:effectExtent l="0" t="0" r="0" b="0"/>
            <wp:docPr id="68" name="图片 68" descr="ZF%_GLSZM$}B6A`EUK@B3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F%_GLSZM$}B6A`EUK@B32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9105" cy="3100705"/>
                    </a:xfrm>
                    <a:prstGeom prst="rect">
                      <a:avLst/>
                    </a:prstGeom>
                    <a:noFill/>
                    <a:ln>
                      <a:noFill/>
                    </a:ln>
                  </pic:spPr>
                </pic:pic>
              </a:graphicData>
            </a:graphic>
          </wp:inline>
        </w:drawing>
      </w:r>
    </w:p>
    <w:p w:rsidR="00A95728" w:rsidRDefault="00A95728" w:rsidP="00A95728">
      <w:pPr>
        <w:pStyle w:val="aa"/>
        <w:adjustRightInd w:val="0"/>
        <w:snapToGrid w:val="0"/>
        <w:ind w:left="900" w:firstLineChars="0" w:firstLine="0"/>
        <w:jc w:val="center"/>
      </w:pPr>
      <w:r>
        <w:rPr>
          <w:rFonts w:hint="eastAsia"/>
        </w:rPr>
        <w:t>截图</w:t>
      </w:r>
      <w:r>
        <w:rPr>
          <w:rFonts w:hint="eastAsia"/>
        </w:rPr>
        <w:t>1</w:t>
      </w:r>
      <w:r>
        <w:rPr>
          <w:rFonts w:hint="eastAsia"/>
        </w:rPr>
        <w:t>，输出</w:t>
      </w:r>
      <w:r>
        <w:rPr>
          <w:rFonts w:hint="eastAsia"/>
        </w:rPr>
        <w:t>hello</w:t>
      </w:r>
      <w:r>
        <w:rPr>
          <w:rFonts w:hint="eastAsia"/>
        </w:rPr>
        <w:t>的反汇编文件</w:t>
      </w:r>
    </w:p>
    <w:p w:rsidR="00D47412" w:rsidRDefault="00F14A09" w:rsidP="00F14A09">
      <w:pPr>
        <w:pStyle w:val="aa"/>
        <w:numPr>
          <w:ilvl w:val="0"/>
          <w:numId w:val="16"/>
        </w:numPr>
        <w:adjustRightInd w:val="0"/>
        <w:snapToGrid w:val="0"/>
        <w:ind w:firstLineChars="0"/>
      </w:pPr>
      <w:r>
        <w:rPr>
          <w:rFonts w:hint="eastAsia"/>
        </w:rPr>
        <w:t>第</w:t>
      </w:r>
      <w:r>
        <w:rPr>
          <w:rFonts w:hint="eastAsia"/>
        </w:rPr>
        <w:t>2</w:t>
      </w:r>
      <w:r>
        <w:rPr>
          <w:rFonts w:hint="eastAsia"/>
        </w:rPr>
        <w:t>步，</w:t>
      </w:r>
      <w:r w:rsidR="005F0808">
        <w:rPr>
          <w:rFonts w:hint="eastAsia"/>
        </w:rPr>
        <w:t>分析列举</w:t>
      </w:r>
      <w:r w:rsidR="005F0808">
        <w:rPr>
          <w:rFonts w:hint="eastAsia"/>
        </w:rPr>
        <w:t>hello</w:t>
      </w:r>
      <w:r w:rsidR="005F0808">
        <w:rPr>
          <w:rFonts w:hint="eastAsia"/>
        </w:rPr>
        <w:t>反汇编文件与</w:t>
      </w:r>
      <w:r w:rsidR="005F0808">
        <w:rPr>
          <w:rFonts w:hint="eastAsia"/>
        </w:rPr>
        <w:t>hello</w:t>
      </w:r>
      <w:r w:rsidR="005F0808">
        <w:t>.o</w:t>
      </w:r>
      <w:r w:rsidR="002532C5">
        <w:rPr>
          <w:rFonts w:hint="eastAsia"/>
        </w:rPr>
        <w:t>反汇编</w:t>
      </w:r>
      <w:r w:rsidR="005F0808">
        <w:rPr>
          <w:rFonts w:hint="eastAsia"/>
        </w:rPr>
        <w:t>文件的区别</w:t>
      </w:r>
      <w:r w:rsidR="002532C5">
        <w:rPr>
          <w:rFonts w:hint="eastAsia"/>
        </w:rPr>
        <w:t>（即</w:t>
      </w:r>
      <w:r w:rsidR="002532C5">
        <w:rPr>
          <w:rFonts w:hint="eastAsia"/>
        </w:rPr>
        <w:t>h</w:t>
      </w:r>
      <w:r w:rsidR="002532C5">
        <w:t>ello.asm</w:t>
      </w:r>
      <w:r w:rsidR="002532C5">
        <w:rPr>
          <w:rFonts w:hint="eastAsia"/>
        </w:rPr>
        <w:t>与</w:t>
      </w:r>
      <w:r w:rsidR="002532C5">
        <w:rPr>
          <w:rFonts w:hint="eastAsia"/>
        </w:rPr>
        <w:t>hello</w:t>
      </w:r>
      <w:r w:rsidR="002532C5">
        <w:t>_asm</w:t>
      </w:r>
      <w:r w:rsidR="005B1D7A">
        <w:rPr>
          <w:rFonts w:hint="eastAsia"/>
        </w:rPr>
        <w:t>的对比</w:t>
      </w:r>
      <w:r w:rsidR="002532C5">
        <w:rPr>
          <w:rFonts w:hint="eastAsia"/>
        </w:rPr>
        <w:t>）</w:t>
      </w:r>
      <w:r w:rsidR="005F0808">
        <w:rPr>
          <w:rFonts w:hint="eastAsia"/>
        </w:rPr>
        <w:t>。</w:t>
      </w:r>
    </w:p>
    <w:p w:rsidR="00F14A09" w:rsidRDefault="00D47412" w:rsidP="00D47412">
      <w:pPr>
        <w:pStyle w:val="aa"/>
        <w:adjustRightInd w:val="0"/>
        <w:snapToGrid w:val="0"/>
        <w:ind w:left="900" w:firstLineChars="0" w:firstLine="0"/>
      </w:pPr>
      <w:r>
        <w:rPr>
          <w:rFonts w:hint="eastAsia"/>
        </w:rPr>
        <w:t>1</w:t>
      </w:r>
      <w:r>
        <w:rPr>
          <w:rFonts w:hint="eastAsia"/>
        </w:rPr>
        <w:t>）我们发现</w:t>
      </w:r>
      <w:r>
        <w:rPr>
          <w:rFonts w:hint="eastAsia"/>
        </w:rPr>
        <w:t>hello</w:t>
      </w:r>
      <w:r>
        <w:t>_asm</w:t>
      </w:r>
      <w:r>
        <w:rPr>
          <w:rFonts w:hint="eastAsia"/>
        </w:rPr>
        <w:t>比</w:t>
      </w:r>
      <w:r>
        <w:rPr>
          <w:rFonts w:hint="eastAsia"/>
        </w:rPr>
        <w:t>hello</w:t>
      </w:r>
      <w:r>
        <w:t>.asm</w:t>
      </w:r>
      <w:r>
        <w:rPr>
          <w:rFonts w:hint="eastAsia"/>
        </w:rPr>
        <w:t>多了许多文件节。比如</w:t>
      </w:r>
      <w:r>
        <w:rPr>
          <w:rFonts w:hint="eastAsia"/>
        </w:rPr>
        <w:t>.</w:t>
      </w:r>
      <w:r>
        <w:t>init</w:t>
      </w:r>
      <w:r>
        <w:rPr>
          <w:rFonts w:hint="eastAsia"/>
        </w:rPr>
        <w:t>节和</w:t>
      </w:r>
      <w:r>
        <w:rPr>
          <w:rFonts w:hint="eastAsia"/>
        </w:rPr>
        <w:t>.</w:t>
      </w:r>
      <w:r>
        <w:t>plt</w:t>
      </w:r>
      <w:r>
        <w:rPr>
          <w:rFonts w:hint="eastAsia"/>
        </w:rPr>
        <w:t>节（</w:t>
      </w:r>
      <w:r>
        <w:rPr>
          <w:rFonts w:hint="eastAsia"/>
        </w:rPr>
        <w:t>h</w:t>
      </w:r>
      <w:r>
        <w:t>ello.o</w:t>
      </w:r>
      <w:r>
        <w:rPr>
          <w:rFonts w:hint="eastAsia"/>
        </w:rPr>
        <w:t>反汇编得到的</w:t>
      </w:r>
      <w:r>
        <w:rPr>
          <w:rFonts w:hint="eastAsia"/>
        </w:rPr>
        <w:t>h</w:t>
      </w:r>
      <w:r>
        <w:t>ello.asm</w:t>
      </w:r>
      <w:r>
        <w:rPr>
          <w:rFonts w:hint="eastAsia"/>
        </w:rPr>
        <w:t>中只有</w:t>
      </w:r>
      <w:r>
        <w:t>.text</w:t>
      </w:r>
      <w:r>
        <w:rPr>
          <w:rFonts w:hint="eastAsia"/>
        </w:rPr>
        <w:t>节）</w:t>
      </w:r>
      <w:r w:rsidR="00FE463B">
        <w:rPr>
          <w:rFonts w:hint="eastAsia"/>
        </w:rPr>
        <w:t>，如截图</w:t>
      </w:r>
      <w:r w:rsidR="008B4C82">
        <w:rPr>
          <w:rFonts w:hint="eastAsia"/>
        </w:rPr>
        <w:t>2</w:t>
      </w:r>
    </w:p>
    <w:p w:rsidR="00FE463B" w:rsidRDefault="00A07C5E" w:rsidP="00FE463B">
      <w:pPr>
        <w:spacing w:line="240" w:lineRule="auto"/>
        <w:ind w:left="900"/>
        <w:jc w:val="left"/>
        <w:rPr>
          <w:rFonts w:ascii="宋体" w:hAnsi="宋体" w:cs="宋体"/>
          <w:kern w:val="0"/>
        </w:rPr>
      </w:pPr>
      <w:r w:rsidRPr="00FE463B">
        <w:rPr>
          <w:rFonts w:ascii="宋体" w:hAnsi="宋体" w:cs="宋体"/>
          <w:noProof/>
          <w:kern w:val="0"/>
        </w:rPr>
        <w:drawing>
          <wp:inline distT="0" distB="0" distL="0" distR="0">
            <wp:extent cx="5497195" cy="2648585"/>
            <wp:effectExtent l="0" t="0" r="0" b="0"/>
            <wp:docPr id="69" name="图片 69" descr="Y}7[LLW$4_6{]P%(CSF_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7[LLW$4_6{]P%(CSF_0@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7195" cy="2648585"/>
                    </a:xfrm>
                    <a:prstGeom prst="rect">
                      <a:avLst/>
                    </a:prstGeom>
                    <a:noFill/>
                    <a:ln>
                      <a:noFill/>
                    </a:ln>
                  </pic:spPr>
                </pic:pic>
              </a:graphicData>
            </a:graphic>
          </wp:inline>
        </w:drawing>
      </w:r>
    </w:p>
    <w:p w:rsidR="00FE463B" w:rsidRPr="000847EE" w:rsidRDefault="008B4C82" w:rsidP="000847EE">
      <w:pPr>
        <w:spacing w:line="240" w:lineRule="auto"/>
        <w:ind w:left="900"/>
        <w:jc w:val="center"/>
        <w:rPr>
          <w:rFonts w:ascii="宋体" w:hAnsi="宋体" w:cs="宋体" w:hint="eastAsia"/>
          <w:kern w:val="0"/>
        </w:rPr>
      </w:pPr>
      <w:r>
        <w:rPr>
          <w:rFonts w:ascii="宋体" w:hAnsi="宋体" w:cs="宋体" w:hint="eastAsia"/>
          <w:kern w:val="0"/>
        </w:rPr>
        <w:t>截图2，hello</w:t>
      </w:r>
      <w:r>
        <w:rPr>
          <w:rFonts w:ascii="宋体" w:hAnsi="宋体" w:cs="宋体"/>
          <w:kern w:val="0"/>
        </w:rPr>
        <w:t>_asm</w:t>
      </w:r>
      <w:r>
        <w:rPr>
          <w:rFonts w:ascii="宋体" w:hAnsi="宋体" w:cs="宋体" w:hint="eastAsia"/>
          <w:kern w:val="0"/>
        </w:rPr>
        <w:t>比hello</w:t>
      </w:r>
      <w:r>
        <w:rPr>
          <w:rFonts w:ascii="宋体" w:hAnsi="宋体" w:cs="宋体"/>
          <w:kern w:val="0"/>
        </w:rPr>
        <w:t>.asm</w:t>
      </w:r>
      <w:r>
        <w:rPr>
          <w:rFonts w:ascii="宋体" w:hAnsi="宋体" w:cs="宋体" w:hint="eastAsia"/>
          <w:kern w:val="0"/>
        </w:rPr>
        <w:t>多了许多节</w:t>
      </w:r>
    </w:p>
    <w:p w:rsidR="00D47412" w:rsidRDefault="00D47412" w:rsidP="00D47412">
      <w:pPr>
        <w:pStyle w:val="aa"/>
        <w:adjustRightInd w:val="0"/>
        <w:snapToGrid w:val="0"/>
        <w:ind w:left="900" w:firstLineChars="0" w:firstLine="0"/>
      </w:pPr>
      <w:r>
        <w:rPr>
          <w:rFonts w:hint="eastAsia"/>
        </w:rPr>
        <w:t>2</w:t>
      </w:r>
      <w:r>
        <w:rPr>
          <w:rFonts w:hint="eastAsia"/>
        </w:rPr>
        <w:t>）</w:t>
      </w:r>
      <w:r>
        <w:rPr>
          <w:rFonts w:hint="eastAsia"/>
        </w:rPr>
        <w:t>hello</w:t>
      </w:r>
      <w:r>
        <w:t>_asm</w:t>
      </w:r>
      <w:r>
        <w:rPr>
          <w:rFonts w:hint="eastAsia"/>
        </w:rPr>
        <w:t>（</w:t>
      </w:r>
      <w:r>
        <w:rPr>
          <w:rFonts w:hint="eastAsia"/>
        </w:rPr>
        <w:t>hello</w:t>
      </w:r>
      <w:r>
        <w:rPr>
          <w:rFonts w:hint="eastAsia"/>
        </w:rPr>
        <w:t>反汇编）文件中的地址是虚拟地址，而</w:t>
      </w:r>
      <w:r>
        <w:rPr>
          <w:rFonts w:hint="eastAsia"/>
        </w:rPr>
        <w:t>hello</w:t>
      </w:r>
      <w:r>
        <w:t>.asm</w:t>
      </w:r>
      <w:r>
        <w:rPr>
          <w:rFonts w:hint="eastAsia"/>
        </w:rPr>
        <w:t>（</w:t>
      </w:r>
      <w:r>
        <w:rPr>
          <w:rFonts w:hint="eastAsia"/>
        </w:rPr>
        <w:t>hello</w:t>
      </w:r>
      <w:r>
        <w:t>.o</w:t>
      </w:r>
      <w:r>
        <w:rPr>
          <w:rFonts w:hint="eastAsia"/>
        </w:rPr>
        <w:t>反汇编）节中的是相对偏移地址</w:t>
      </w:r>
      <w:r w:rsidR="00EB1218">
        <w:rPr>
          <w:rFonts w:hint="eastAsia"/>
        </w:rPr>
        <w:t>，如截图</w:t>
      </w:r>
      <w:r w:rsidR="00310F02">
        <w:rPr>
          <w:rFonts w:hint="eastAsia"/>
        </w:rPr>
        <w:t>3</w:t>
      </w:r>
      <w:r w:rsidR="00EB1218">
        <w:rPr>
          <w:rFonts w:hint="eastAsia"/>
        </w:rPr>
        <w:t>。</w:t>
      </w:r>
    </w:p>
    <w:p w:rsidR="00D64F90" w:rsidRPr="00310F02" w:rsidRDefault="00A07C5E" w:rsidP="00310F02">
      <w:pPr>
        <w:spacing w:line="240" w:lineRule="auto"/>
        <w:ind w:left="900"/>
        <w:jc w:val="center"/>
        <w:rPr>
          <w:rFonts w:ascii="宋体" w:hAnsi="宋体" w:cs="宋体" w:hint="eastAsia"/>
          <w:kern w:val="0"/>
        </w:rPr>
      </w:pPr>
      <w:r w:rsidRPr="00310F02">
        <w:rPr>
          <w:rFonts w:ascii="宋体" w:hAnsi="宋体" w:cs="宋体"/>
          <w:noProof/>
          <w:kern w:val="0"/>
        </w:rPr>
        <w:lastRenderedPageBreak/>
        <w:drawing>
          <wp:inline distT="0" distB="0" distL="0" distR="0">
            <wp:extent cx="5412740" cy="1976120"/>
            <wp:effectExtent l="0" t="0" r="0" b="0"/>
            <wp:docPr id="70" name="图片 70" descr="PPR{`VCUSI%@747GPGSYG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PR{`VCUSI%@747GPGSYG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2740" cy="1976120"/>
                    </a:xfrm>
                    <a:prstGeom prst="rect">
                      <a:avLst/>
                    </a:prstGeom>
                    <a:noFill/>
                    <a:ln>
                      <a:noFill/>
                    </a:ln>
                  </pic:spPr>
                </pic:pic>
              </a:graphicData>
            </a:graphic>
          </wp:inline>
        </w:drawing>
      </w:r>
    </w:p>
    <w:p w:rsidR="00310F02" w:rsidRDefault="00310F02" w:rsidP="00310F02">
      <w:pPr>
        <w:pStyle w:val="aa"/>
        <w:adjustRightInd w:val="0"/>
        <w:snapToGrid w:val="0"/>
        <w:ind w:left="900" w:firstLineChars="0" w:firstLine="0"/>
        <w:jc w:val="center"/>
        <w:rPr>
          <w:rFonts w:hint="eastAsia"/>
        </w:rPr>
      </w:pPr>
      <w:r>
        <w:rPr>
          <w:rFonts w:hint="eastAsia"/>
        </w:rPr>
        <w:t>截图</w:t>
      </w:r>
      <w:r>
        <w:rPr>
          <w:rFonts w:hint="eastAsia"/>
        </w:rPr>
        <w:t>3</w:t>
      </w:r>
      <w:r>
        <w:rPr>
          <w:rFonts w:hint="eastAsia"/>
        </w:rPr>
        <w:t>，</w:t>
      </w:r>
      <w:r>
        <w:rPr>
          <w:rFonts w:hint="eastAsia"/>
        </w:rPr>
        <w:t>hello</w:t>
      </w:r>
      <w:r>
        <w:t>_asm</w:t>
      </w:r>
      <w:r>
        <w:rPr>
          <w:rFonts w:hint="eastAsia"/>
        </w:rPr>
        <w:t>中各节的地址换为了虚拟地址</w:t>
      </w:r>
    </w:p>
    <w:p w:rsidR="00DE0DBD" w:rsidRDefault="00D47412" w:rsidP="00D47412">
      <w:pPr>
        <w:pStyle w:val="aa"/>
        <w:adjustRightInd w:val="0"/>
        <w:snapToGrid w:val="0"/>
        <w:ind w:left="900" w:firstLineChars="0" w:firstLine="0"/>
      </w:pPr>
      <w:r>
        <w:rPr>
          <w:rFonts w:hint="eastAsia"/>
        </w:rPr>
        <w:t>3</w:t>
      </w:r>
      <w:r>
        <w:rPr>
          <w:rFonts w:hint="eastAsia"/>
        </w:rPr>
        <w:t>）</w:t>
      </w:r>
      <w:r>
        <w:rPr>
          <w:rFonts w:hint="eastAsia"/>
        </w:rPr>
        <w:t>hello</w:t>
      </w:r>
      <w:r>
        <w:t>_asm</w:t>
      </w:r>
      <w:r>
        <w:rPr>
          <w:rFonts w:hint="eastAsia"/>
        </w:rPr>
        <w:t>中增加了许多外部链接的共享库函数。</w:t>
      </w:r>
      <w:r w:rsidR="00B808D4">
        <w:rPr>
          <w:rFonts w:hint="eastAsia"/>
        </w:rPr>
        <w:t>如</w:t>
      </w:r>
      <w:r w:rsidR="00B808D4">
        <w:rPr>
          <w:rFonts w:hint="eastAsia"/>
        </w:rPr>
        <w:t>puts@plt</w:t>
      </w:r>
      <w:r w:rsidR="00B808D4">
        <w:rPr>
          <w:rFonts w:hint="eastAsia"/>
        </w:rPr>
        <w:t>共享库函数，</w:t>
      </w:r>
      <w:r w:rsidR="00532D62">
        <w:t>printf@plt</w:t>
      </w:r>
      <w:r w:rsidR="00532D62">
        <w:rPr>
          <w:rFonts w:hint="eastAsia"/>
        </w:rPr>
        <w:t>共享库函数以及</w:t>
      </w:r>
      <w:r w:rsidR="00532D62">
        <w:rPr>
          <w:rFonts w:hint="eastAsia"/>
        </w:rPr>
        <w:t>getchar@plt</w:t>
      </w:r>
      <w:r w:rsidR="00532D62">
        <w:rPr>
          <w:rFonts w:hint="eastAsia"/>
        </w:rPr>
        <w:t>函数等</w:t>
      </w:r>
      <w:r w:rsidR="00DE0DBD">
        <w:rPr>
          <w:rFonts w:hint="eastAsia"/>
        </w:rPr>
        <w:t>，如截图</w:t>
      </w:r>
      <w:r w:rsidR="00DE0DBD">
        <w:rPr>
          <w:rFonts w:hint="eastAsia"/>
        </w:rPr>
        <w:t>4</w:t>
      </w:r>
      <w:r w:rsidR="00DE0DBD">
        <w:rPr>
          <w:rFonts w:hint="eastAsia"/>
        </w:rPr>
        <w:t>。</w:t>
      </w:r>
    </w:p>
    <w:p w:rsidR="00BF515B" w:rsidRPr="00BF515B" w:rsidRDefault="00A07C5E" w:rsidP="00BF515B">
      <w:pPr>
        <w:spacing w:line="240" w:lineRule="auto"/>
        <w:ind w:left="900"/>
        <w:jc w:val="left"/>
        <w:rPr>
          <w:rFonts w:ascii="宋体" w:hAnsi="宋体" w:cs="宋体"/>
          <w:kern w:val="0"/>
        </w:rPr>
      </w:pPr>
      <w:r w:rsidRPr="00BF515B">
        <w:rPr>
          <w:rFonts w:ascii="宋体" w:hAnsi="宋体" w:cs="宋体"/>
          <w:noProof/>
          <w:kern w:val="0"/>
        </w:rPr>
        <w:drawing>
          <wp:inline distT="0" distB="0" distL="0" distR="0">
            <wp:extent cx="5412740" cy="2743200"/>
            <wp:effectExtent l="0" t="0" r="0" b="0"/>
            <wp:docPr id="71" name="图片 71" descr="[R8}{3K5AGL[RZ9CC[0K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8}{3K5AGL[RZ9CC[0KRO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2740" cy="2743200"/>
                    </a:xfrm>
                    <a:prstGeom prst="rect">
                      <a:avLst/>
                    </a:prstGeom>
                    <a:noFill/>
                    <a:ln>
                      <a:noFill/>
                    </a:ln>
                  </pic:spPr>
                </pic:pic>
              </a:graphicData>
            </a:graphic>
          </wp:inline>
        </w:drawing>
      </w:r>
    </w:p>
    <w:p w:rsidR="00DE0DBD" w:rsidRDefault="00BF515B" w:rsidP="00EA793E">
      <w:pPr>
        <w:pStyle w:val="aa"/>
        <w:adjustRightInd w:val="0"/>
        <w:snapToGrid w:val="0"/>
        <w:ind w:left="900" w:firstLineChars="0" w:firstLine="0"/>
        <w:jc w:val="center"/>
        <w:rPr>
          <w:rFonts w:hint="eastAsia"/>
        </w:rPr>
      </w:pPr>
      <w:r>
        <w:rPr>
          <w:rFonts w:hint="eastAsia"/>
        </w:rPr>
        <w:t>截图</w:t>
      </w:r>
      <w:r>
        <w:rPr>
          <w:rFonts w:hint="eastAsia"/>
        </w:rPr>
        <w:t>4</w:t>
      </w:r>
      <w:r>
        <w:rPr>
          <w:rFonts w:hint="eastAsia"/>
        </w:rPr>
        <w:t>，</w:t>
      </w:r>
      <w:r>
        <w:rPr>
          <w:rFonts w:hint="eastAsia"/>
        </w:rPr>
        <w:t>hello</w:t>
      </w:r>
      <w:r>
        <w:t>_asm</w:t>
      </w:r>
      <w:r>
        <w:rPr>
          <w:rFonts w:hint="eastAsia"/>
        </w:rPr>
        <w:t>中对比</w:t>
      </w:r>
      <w:r>
        <w:rPr>
          <w:rFonts w:hint="eastAsia"/>
        </w:rPr>
        <w:t>hello</w:t>
      </w:r>
      <w:r>
        <w:t>.asm</w:t>
      </w:r>
      <w:r>
        <w:rPr>
          <w:rFonts w:hint="eastAsia"/>
        </w:rPr>
        <w:t>多出来的</w:t>
      </w:r>
      <w:r w:rsidR="00EA793E">
        <w:rPr>
          <w:rFonts w:hint="eastAsia"/>
        </w:rPr>
        <w:t>函数</w:t>
      </w:r>
    </w:p>
    <w:p w:rsidR="00D47412" w:rsidRDefault="00D47412" w:rsidP="00D47412">
      <w:pPr>
        <w:pStyle w:val="aa"/>
        <w:adjustRightInd w:val="0"/>
        <w:snapToGrid w:val="0"/>
        <w:ind w:left="900" w:firstLineChars="0" w:firstLine="0"/>
      </w:pPr>
      <w:r>
        <w:rPr>
          <w:rFonts w:hint="eastAsia"/>
        </w:rPr>
        <w:t>4</w:t>
      </w:r>
      <w:r>
        <w:rPr>
          <w:rFonts w:hint="eastAsia"/>
        </w:rPr>
        <w:t>）跳转和函数调用的地址在</w:t>
      </w:r>
      <w:r>
        <w:rPr>
          <w:rFonts w:hint="eastAsia"/>
        </w:rPr>
        <w:t>h</w:t>
      </w:r>
      <w:r>
        <w:t>ello_asm</w:t>
      </w:r>
      <w:r>
        <w:rPr>
          <w:rFonts w:hint="eastAsia"/>
        </w:rPr>
        <w:t>中是虚拟内存地址</w:t>
      </w:r>
      <w:r w:rsidR="00687669">
        <w:rPr>
          <w:rFonts w:hint="eastAsia"/>
        </w:rPr>
        <w:t>（都以</w:t>
      </w:r>
      <w:r w:rsidR="00687669">
        <w:rPr>
          <w:rFonts w:hint="eastAsia"/>
        </w:rPr>
        <w:t>main</w:t>
      </w:r>
      <w:r w:rsidR="00687669">
        <w:rPr>
          <w:rFonts w:hint="eastAsia"/>
        </w:rPr>
        <w:t>函数内部调用</w:t>
      </w:r>
      <w:r w:rsidR="00687669">
        <w:rPr>
          <w:rFonts w:hint="eastAsia"/>
        </w:rPr>
        <w:t>puts</w:t>
      </w:r>
      <w:r w:rsidR="00687669">
        <w:rPr>
          <w:rFonts w:hint="eastAsia"/>
        </w:rPr>
        <w:t>函数和</w:t>
      </w:r>
      <w:r w:rsidR="00687669">
        <w:rPr>
          <w:rFonts w:hint="eastAsia"/>
        </w:rPr>
        <w:t>exit</w:t>
      </w:r>
      <w:r w:rsidR="00687669">
        <w:rPr>
          <w:rFonts w:hint="eastAsia"/>
        </w:rPr>
        <w:t>函数为例），如截图</w:t>
      </w:r>
      <w:r w:rsidR="00687669">
        <w:rPr>
          <w:rFonts w:hint="eastAsia"/>
        </w:rPr>
        <w:t>5</w:t>
      </w:r>
      <w:r w:rsidR="00687669">
        <w:rPr>
          <w:rFonts w:hint="eastAsia"/>
        </w:rPr>
        <w:t>。</w:t>
      </w:r>
    </w:p>
    <w:p w:rsidR="00687669" w:rsidRPr="00687669" w:rsidRDefault="00A07C5E" w:rsidP="00791084">
      <w:pPr>
        <w:spacing w:line="240" w:lineRule="auto"/>
        <w:ind w:left="900"/>
        <w:jc w:val="left"/>
        <w:rPr>
          <w:rFonts w:ascii="宋体" w:hAnsi="宋体" w:cs="宋体"/>
          <w:kern w:val="0"/>
        </w:rPr>
      </w:pPr>
      <w:r w:rsidRPr="00687669">
        <w:rPr>
          <w:rFonts w:ascii="宋体" w:hAnsi="宋体" w:cs="宋体"/>
          <w:noProof/>
          <w:kern w:val="0"/>
        </w:rPr>
        <w:lastRenderedPageBreak/>
        <w:drawing>
          <wp:inline distT="0" distB="0" distL="0" distR="0">
            <wp:extent cx="5518150" cy="2470150"/>
            <wp:effectExtent l="0" t="0" r="0" b="0"/>
            <wp:docPr id="72" name="图片 72" descr="9FN1T~I(]D2SE)YI~V}I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9FN1T~I(]D2SE)YI~V}IPP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470150"/>
                    </a:xfrm>
                    <a:prstGeom prst="rect">
                      <a:avLst/>
                    </a:prstGeom>
                    <a:noFill/>
                    <a:ln>
                      <a:noFill/>
                    </a:ln>
                  </pic:spPr>
                </pic:pic>
              </a:graphicData>
            </a:graphic>
          </wp:inline>
        </w:drawing>
      </w:r>
    </w:p>
    <w:p w:rsidR="00687669" w:rsidRDefault="00791084" w:rsidP="00791084">
      <w:pPr>
        <w:pStyle w:val="aa"/>
        <w:adjustRightInd w:val="0"/>
        <w:snapToGrid w:val="0"/>
        <w:ind w:left="900" w:firstLineChars="0" w:firstLine="0"/>
        <w:jc w:val="center"/>
      </w:pPr>
      <w:r>
        <w:rPr>
          <w:rFonts w:hint="eastAsia"/>
        </w:rPr>
        <w:t>截图</w:t>
      </w:r>
      <w:r>
        <w:rPr>
          <w:rFonts w:hint="eastAsia"/>
        </w:rPr>
        <w:t>5</w:t>
      </w:r>
      <w:r>
        <w:rPr>
          <w:rFonts w:hint="eastAsia"/>
        </w:rPr>
        <w:t>，</w:t>
      </w:r>
      <w:r>
        <w:rPr>
          <w:rFonts w:hint="eastAsia"/>
        </w:rPr>
        <w:t>hello</w:t>
      </w:r>
      <w:r>
        <w:t>_asm</w:t>
      </w:r>
      <w:r>
        <w:rPr>
          <w:rFonts w:hint="eastAsia"/>
        </w:rPr>
        <w:t>中函数调用使用虚拟地址</w:t>
      </w:r>
    </w:p>
    <w:p w:rsidR="00B57F42" w:rsidRDefault="003461D4" w:rsidP="00B66B9B">
      <w:pPr>
        <w:pStyle w:val="aa"/>
        <w:numPr>
          <w:ilvl w:val="0"/>
          <w:numId w:val="16"/>
        </w:numPr>
        <w:adjustRightInd w:val="0"/>
        <w:snapToGrid w:val="0"/>
        <w:ind w:firstLineChars="0"/>
        <w:rPr>
          <w:rFonts w:hint="eastAsia"/>
        </w:rPr>
      </w:pPr>
      <w:r>
        <w:rPr>
          <w:rFonts w:hint="eastAsia"/>
        </w:rPr>
        <w:t>第</w:t>
      </w:r>
      <w:r>
        <w:rPr>
          <w:rFonts w:hint="eastAsia"/>
        </w:rPr>
        <w:t>3</w:t>
      </w:r>
      <w:r>
        <w:rPr>
          <w:rFonts w:hint="eastAsia"/>
        </w:rPr>
        <w:t>步，</w:t>
      </w:r>
      <w:r w:rsidR="00B57F42">
        <w:rPr>
          <w:rFonts w:hint="eastAsia"/>
        </w:rPr>
        <w:t>链接的</w:t>
      </w:r>
      <w:r w:rsidR="001D709A">
        <w:rPr>
          <w:rFonts w:hint="eastAsia"/>
        </w:rPr>
        <w:t>重定位</w:t>
      </w:r>
      <w:r w:rsidR="00B57F42">
        <w:rPr>
          <w:rFonts w:hint="eastAsia"/>
        </w:rPr>
        <w:t>过程说明。</w:t>
      </w:r>
      <w:r w:rsidR="001D709A">
        <w:rPr>
          <w:rFonts w:hint="eastAsia"/>
        </w:rPr>
        <w:t>要</w:t>
      </w:r>
      <w:r w:rsidR="001D709A" w:rsidRPr="001D709A">
        <w:rPr>
          <w:rFonts w:hint="eastAsia"/>
        </w:rPr>
        <w:t>合并相同的节</w:t>
      </w:r>
      <w:r w:rsidR="001D709A">
        <w:rPr>
          <w:rFonts w:hint="eastAsia"/>
        </w:rPr>
        <w:t>，</w:t>
      </w:r>
      <w:r w:rsidR="00B66B9B" w:rsidRPr="00B66B9B">
        <w:rPr>
          <w:rFonts w:hint="eastAsia"/>
        </w:rPr>
        <w:t>确定新节中所有定义符号在虚拟地址空间中的地址</w:t>
      </w:r>
      <w:r w:rsidR="00B66B9B">
        <w:rPr>
          <w:rFonts w:hint="eastAsia"/>
        </w:rPr>
        <w:t>，还要</w:t>
      </w:r>
      <w:r w:rsidR="00B66B9B" w:rsidRPr="00B66B9B">
        <w:rPr>
          <w:rFonts w:hint="eastAsia"/>
        </w:rPr>
        <w:t>对引用符号进行重定位（确定地址）</w:t>
      </w:r>
      <w:r w:rsidR="00B66B9B">
        <w:rPr>
          <w:rFonts w:hint="eastAsia"/>
        </w:rPr>
        <w:t>，</w:t>
      </w:r>
      <w:r w:rsidR="00B66B9B" w:rsidRPr="00B66B9B">
        <w:rPr>
          <w:rFonts w:hint="eastAsia"/>
        </w:rPr>
        <w:t>修改</w:t>
      </w:r>
      <w:r w:rsidR="00B66B9B" w:rsidRPr="00B66B9B">
        <w:rPr>
          <w:rFonts w:hint="eastAsia"/>
        </w:rPr>
        <w:t>.text</w:t>
      </w:r>
      <w:r w:rsidR="00B66B9B" w:rsidRPr="00B66B9B">
        <w:rPr>
          <w:rFonts w:hint="eastAsia"/>
        </w:rPr>
        <w:t>节和</w:t>
      </w:r>
      <w:r w:rsidR="00B66B9B" w:rsidRPr="00B66B9B">
        <w:rPr>
          <w:rFonts w:hint="eastAsia"/>
        </w:rPr>
        <w:t>.data</w:t>
      </w:r>
      <w:r w:rsidR="00B66B9B" w:rsidRPr="00B66B9B">
        <w:rPr>
          <w:rFonts w:hint="eastAsia"/>
        </w:rPr>
        <w:t>节中对每个符号的引用（地址）</w:t>
      </w:r>
      <w:r w:rsidR="00B66B9B">
        <w:rPr>
          <w:rFonts w:hint="eastAsia"/>
        </w:rPr>
        <w:t>，而这些需要用到</w:t>
      </w:r>
      <w:r w:rsidR="00B66B9B" w:rsidRPr="00B66B9B">
        <w:rPr>
          <w:rFonts w:hint="eastAsia"/>
        </w:rPr>
        <w:t>在</w:t>
      </w:r>
      <w:r w:rsidR="00B66B9B" w:rsidRPr="00B66B9B">
        <w:rPr>
          <w:rFonts w:hint="eastAsia"/>
        </w:rPr>
        <w:t>.rel_data</w:t>
      </w:r>
      <w:r w:rsidR="00B66B9B" w:rsidRPr="00B66B9B">
        <w:rPr>
          <w:rFonts w:hint="eastAsia"/>
        </w:rPr>
        <w:t>和</w:t>
      </w:r>
      <w:r w:rsidR="00B66B9B" w:rsidRPr="00B66B9B">
        <w:rPr>
          <w:rFonts w:hint="eastAsia"/>
        </w:rPr>
        <w:t>.rel_text</w:t>
      </w:r>
      <w:r w:rsidR="00B66B9B" w:rsidRPr="00B66B9B">
        <w:rPr>
          <w:rFonts w:hint="eastAsia"/>
        </w:rPr>
        <w:t>节中保存的重定位信息</w:t>
      </w:r>
      <w:r w:rsidR="00B66B9B">
        <w:rPr>
          <w:rFonts w:hint="eastAsia"/>
        </w:rPr>
        <w:t>。</w:t>
      </w:r>
    </w:p>
    <w:p w:rsidR="00B66B9B" w:rsidRDefault="000B6263" w:rsidP="00B66B9B">
      <w:pPr>
        <w:pStyle w:val="2"/>
      </w:pPr>
      <w:bookmarkStart w:id="147" w:name="_Toc532238423"/>
      <w:r>
        <w:rPr>
          <w:rFonts w:hint="eastAsia"/>
        </w:rPr>
        <w:t>5.6 hello的执行流程</w:t>
      </w:r>
      <w:bookmarkEnd w:id="147"/>
    </w:p>
    <w:p w:rsidR="00B66B9B" w:rsidRPr="00882D39" w:rsidRDefault="00B66B9B" w:rsidP="00B66B9B">
      <w:pPr>
        <w:numPr>
          <w:ilvl w:val="0"/>
          <w:numId w:val="16"/>
        </w:numPr>
        <w:jc w:val="left"/>
        <w:rPr>
          <w:b/>
        </w:rPr>
      </w:pPr>
      <w:r w:rsidRPr="00882D39">
        <w:rPr>
          <w:rFonts w:hint="eastAsia"/>
          <w:b/>
        </w:rPr>
        <w:t>第</w:t>
      </w:r>
      <w:r w:rsidRPr="00882D39">
        <w:rPr>
          <w:rFonts w:hint="eastAsia"/>
          <w:b/>
        </w:rPr>
        <w:t>1</w:t>
      </w:r>
      <w:r w:rsidRPr="00882D39">
        <w:rPr>
          <w:rFonts w:hint="eastAsia"/>
          <w:b/>
        </w:rPr>
        <w:t>步，找到我的</w:t>
      </w:r>
      <w:r w:rsidRPr="00882D39">
        <w:rPr>
          <w:rFonts w:hint="eastAsia"/>
          <w:b/>
        </w:rPr>
        <w:t>edb</w:t>
      </w:r>
      <w:r w:rsidRPr="00882D39">
        <w:rPr>
          <w:rFonts w:hint="eastAsia"/>
          <w:b/>
        </w:rPr>
        <w:t>位置，在文件中打开</w:t>
      </w:r>
      <w:r w:rsidRPr="00882D39">
        <w:rPr>
          <w:rFonts w:hint="eastAsia"/>
          <w:b/>
        </w:rPr>
        <w:t>edb</w:t>
      </w:r>
      <w:r w:rsidRPr="00882D39">
        <w:rPr>
          <w:rFonts w:hint="eastAsia"/>
          <w:b/>
        </w:rPr>
        <w:t>，具体操作如截图</w:t>
      </w:r>
      <w:r w:rsidR="00882D39">
        <w:rPr>
          <w:rFonts w:hint="eastAsia"/>
          <w:b/>
        </w:rPr>
        <w:t>1</w:t>
      </w:r>
      <w:r w:rsidR="00882D39">
        <w:rPr>
          <w:rFonts w:hint="eastAsia"/>
          <w:b/>
        </w:rPr>
        <w:t>。</w:t>
      </w:r>
    </w:p>
    <w:p w:rsidR="00B66B9B" w:rsidRDefault="00A07C5E" w:rsidP="00B66B9B">
      <w:pPr>
        <w:spacing w:line="240" w:lineRule="auto"/>
        <w:ind w:left="900"/>
        <w:jc w:val="center"/>
        <w:rPr>
          <w:rFonts w:ascii="宋体" w:hAnsi="宋体" w:cs="宋体"/>
          <w:kern w:val="0"/>
        </w:rPr>
      </w:pPr>
      <w:r w:rsidRPr="009F7741">
        <w:rPr>
          <w:rFonts w:ascii="宋体" w:hAnsi="宋体" w:cs="宋体"/>
          <w:noProof/>
          <w:kern w:val="0"/>
        </w:rPr>
        <w:drawing>
          <wp:inline distT="0" distB="0" distL="0" distR="0">
            <wp:extent cx="5486400" cy="1944370"/>
            <wp:effectExtent l="0" t="0" r="0" b="0"/>
            <wp:docPr id="73" name="图片 73" descr="Y]_)UGJWK%8`B3DM`@7I5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_)UGJWK%8`B3DM`@7I5I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pic:spPr>
                </pic:pic>
              </a:graphicData>
            </a:graphic>
          </wp:inline>
        </w:drawing>
      </w:r>
    </w:p>
    <w:p w:rsidR="00B66B9B" w:rsidRPr="009F7741" w:rsidRDefault="00B66B9B" w:rsidP="00B66B9B">
      <w:pPr>
        <w:spacing w:line="240" w:lineRule="auto"/>
        <w:ind w:left="900"/>
        <w:jc w:val="center"/>
        <w:rPr>
          <w:rFonts w:ascii="宋体" w:hAnsi="宋体" w:cs="宋体"/>
          <w:kern w:val="0"/>
        </w:rPr>
      </w:pPr>
      <w:r>
        <w:rPr>
          <w:rFonts w:ascii="宋体" w:hAnsi="宋体" w:cs="宋体" w:hint="eastAsia"/>
          <w:kern w:val="0"/>
        </w:rPr>
        <w:t>截图1，找到并打开edb</w:t>
      </w:r>
    </w:p>
    <w:p w:rsidR="00B66B9B" w:rsidRPr="00882D39" w:rsidRDefault="00B66B9B" w:rsidP="00B66B9B">
      <w:pPr>
        <w:numPr>
          <w:ilvl w:val="0"/>
          <w:numId w:val="16"/>
        </w:numPr>
        <w:rPr>
          <w:b/>
        </w:rPr>
      </w:pPr>
      <w:r w:rsidRPr="00882D39">
        <w:rPr>
          <w:rFonts w:hint="eastAsia"/>
          <w:b/>
        </w:rPr>
        <w:t>第</w:t>
      </w:r>
      <w:r w:rsidRPr="00882D39">
        <w:rPr>
          <w:rFonts w:hint="eastAsia"/>
          <w:b/>
        </w:rPr>
        <w:t>2</w:t>
      </w:r>
      <w:r w:rsidRPr="00882D39">
        <w:rPr>
          <w:rFonts w:hint="eastAsia"/>
          <w:b/>
        </w:rPr>
        <w:t>步，在</w:t>
      </w:r>
      <w:r w:rsidRPr="00882D39">
        <w:rPr>
          <w:rFonts w:hint="eastAsia"/>
          <w:b/>
        </w:rPr>
        <w:t>edb</w:t>
      </w:r>
      <w:r w:rsidRPr="00882D39">
        <w:rPr>
          <w:rFonts w:hint="eastAsia"/>
          <w:b/>
        </w:rPr>
        <w:t>中找到并加载</w:t>
      </w:r>
      <w:r w:rsidRPr="00882D39">
        <w:rPr>
          <w:rFonts w:hint="eastAsia"/>
          <w:b/>
        </w:rPr>
        <w:t>hello</w:t>
      </w:r>
      <w:r w:rsidRPr="00882D39">
        <w:rPr>
          <w:rFonts w:hint="eastAsia"/>
          <w:b/>
        </w:rPr>
        <w:t>可执行文件，操作后如截图</w:t>
      </w:r>
      <w:r w:rsidRPr="00882D39">
        <w:rPr>
          <w:rFonts w:hint="eastAsia"/>
          <w:b/>
        </w:rPr>
        <w:t>2</w:t>
      </w:r>
      <w:r w:rsidRPr="00882D39">
        <w:rPr>
          <w:rFonts w:hint="eastAsia"/>
          <w:b/>
        </w:rPr>
        <w:t>。</w:t>
      </w:r>
    </w:p>
    <w:p w:rsidR="00B66B9B" w:rsidRPr="00CA3490" w:rsidRDefault="00A07C5E" w:rsidP="00B66B9B">
      <w:pPr>
        <w:spacing w:line="240" w:lineRule="auto"/>
        <w:ind w:left="900"/>
        <w:jc w:val="center"/>
        <w:rPr>
          <w:rFonts w:ascii="宋体" w:hAnsi="宋体" w:cs="宋体"/>
          <w:kern w:val="0"/>
        </w:rPr>
      </w:pPr>
      <w:r w:rsidRPr="00CA3490">
        <w:rPr>
          <w:rFonts w:ascii="宋体" w:hAnsi="宋体" w:cs="宋体"/>
          <w:noProof/>
          <w:kern w:val="0"/>
        </w:rPr>
        <w:lastRenderedPageBreak/>
        <w:drawing>
          <wp:inline distT="0" distB="0" distL="0" distR="0">
            <wp:extent cx="5318125" cy="2364740"/>
            <wp:effectExtent l="0" t="0" r="0" b="0"/>
            <wp:docPr id="74" name="图片 74" descr="8Z)Q~R4)0BI6~G33[IYEY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8Z)Q~R4)0BI6~G33[IYEY9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8125" cy="2364740"/>
                    </a:xfrm>
                    <a:prstGeom prst="rect">
                      <a:avLst/>
                    </a:prstGeom>
                    <a:noFill/>
                    <a:ln>
                      <a:noFill/>
                    </a:ln>
                  </pic:spPr>
                </pic:pic>
              </a:graphicData>
            </a:graphic>
          </wp:inline>
        </w:drawing>
      </w:r>
    </w:p>
    <w:p w:rsidR="00B66B9B" w:rsidRDefault="00B66B9B" w:rsidP="00B66B9B">
      <w:pPr>
        <w:ind w:left="900"/>
        <w:jc w:val="center"/>
      </w:pPr>
      <w:r>
        <w:rPr>
          <w:rFonts w:hint="eastAsia"/>
        </w:rPr>
        <w:t>截图</w:t>
      </w:r>
      <w:r>
        <w:rPr>
          <w:rFonts w:hint="eastAsia"/>
        </w:rPr>
        <w:t>2</w:t>
      </w:r>
      <w:r>
        <w:rPr>
          <w:rFonts w:hint="eastAsia"/>
        </w:rPr>
        <w:t>，打开</w:t>
      </w:r>
      <w:r>
        <w:rPr>
          <w:rFonts w:hint="eastAsia"/>
        </w:rPr>
        <w:t>hello</w:t>
      </w:r>
      <w:r>
        <w:rPr>
          <w:rFonts w:hint="eastAsia"/>
        </w:rPr>
        <w:t>文件</w:t>
      </w:r>
    </w:p>
    <w:p w:rsidR="00B66B9B" w:rsidRDefault="00B66B9B" w:rsidP="00B66B9B">
      <w:pPr>
        <w:numPr>
          <w:ilvl w:val="0"/>
          <w:numId w:val="16"/>
        </w:numPr>
        <w:rPr>
          <w:b/>
        </w:rPr>
      </w:pPr>
      <w:r w:rsidRPr="00882D39">
        <w:rPr>
          <w:rFonts w:hint="eastAsia"/>
          <w:b/>
        </w:rPr>
        <w:t>第</w:t>
      </w:r>
      <w:r w:rsidRPr="00882D39">
        <w:rPr>
          <w:rFonts w:hint="eastAsia"/>
          <w:b/>
        </w:rPr>
        <w:t>3</w:t>
      </w:r>
      <w:r w:rsidRPr="00882D39">
        <w:rPr>
          <w:rFonts w:hint="eastAsia"/>
          <w:b/>
        </w:rPr>
        <w:t>步，列出所有过程</w:t>
      </w:r>
      <w:ins w:id="148" w:author="3287215331@qq.com" w:date="2018-12-31T21:44:00Z">
        <w:r w:rsidR="00133708">
          <w:rPr>
            <w:rFonts w:hint="eastAsia"/>
            <w:b/>
          </w:rPr>
          <w:t>（第一种情况：终端输入</w:t>
        </w:r>
        <w:r w:rsidR="00133708">
          <w:rPr>
            <w:rFonts w:hint="eastAsia"/>
            <w:b/>
          </w:rPr>
          <w:t>.</w:t>
        </w:r>
        <w:r w:rsidR="00133708">
          <w:rPr>
            <w:b/>
          </w:rPr>
          <w:t xml:space="preserve">/hello 1172510217 </w:t>
        </w:r>
        <w:r w:rsidR="00133708">
          <w:rPr>
            <w:rFonts w:hint="eastAsia"/>
            <w:b/>
          </w:rPr>
          <w:t>张景润）</w:t>
        </w:r>
      </w:ins>
      <w:r w:rsidRPr="00882D39">
        <w:rPr>
          <w:rFonts w:hint="eastAsia"/>
          <w:b/>
        </w:rPr>
        <w:t>。</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360A24" w:rsidRPr="00BB2281" w:rsidTr="00BB2281">
        <w:trPr>
          <w:jc w:val="center"/>
        </w:trPr>
        <w:tc>
          <w:tcPr>
            <w:tcW w:w="4360" w:type="dxa"/>
            <w:shd w:val="clear" w:color="auto" w:fill="auto"/>
            <w:vAlign w:val="center"/>
          </w:tcPr>
          <w:p w:rsidR="00882D39" w:rsidRPr="00BB2281" w:rsidRDefault="00882D39" w:rsidP="00BB2281">
            <w:pPr>
              <w:widowControl w:val="0"/>
              <w:jc w:val="center"/>
              <w:rPr>
                <w:rFonts w:hint="eastAsia"/>
                <w:color w:val="FF0000"/>
              </w:rPr>
            </w:pPr>
            <w:r w:rsidRPr="00BB2281">
              <w:rPr>
                <w:rFonts w:hint="eastAsia"/>
                <w:color w:val="FF0000"/>
              </w:rPr>
              <w:t>子程序名</w:t>
            </w:r>
          </w:p>
        </w:tc>
        <w:tc>
          <w:tcPr>
            <w:tcW w:w="4361" w:type="dxa"/>
            <w:shd w:val="clear" w:color="auto" w:fill="auto"/>
            <w:vAlign w:val="center"/>
          </w:tcPr>
          <w:p w:rsidR="00882D39" w:rsidRPr="00BB2281" w:rsidRDefault="00882D39" w:rsidP="00BB2281">
            <w:pPr>
              <w:widowControl w:val="0"/>
              <w:jc w:val="center"/>
              <w:rPr>
                <w:rFonts w:hint="eastAsia"/>
                <w:color w:val="FF0000"/>
              </w:rPr>
            </w:pPr>
            <w:r w:rsidRPr="00BB2281">
              <w:rPr>
                <w:rFonts w:hint="eastAsia"/>
                <w:color w:val="FF0000"/>
              </w:rPr>
              <w:t>程序地址</w:t>
            </w:r>
            <w:r w:rsidR="00360A24" w:rsidRPr="00BB2281">
              <w:rPr>
                <w:rFonts w:hint="eastAsia"/>
                <w:color w:val="FF0000"/>
              </w:rPr>
              <w:t>（</w:t>
            </w:r>
            <w:r w:rsidR="00360A24" w:rsidRPr="00BB2281">
              <w:rPr>
                <w:rFonts w:hint="eastAsia"/>
                <w:color w:val="FF0000"/>
              </w:rPr>
              <w:t>16</w:t>
            </w:r>
            <w:r w:rsidR="00360A24" w:rsidRPr="00BB2281">
              <w:rPr>
                <w:rFonts w:hint="eastAsia"/>
                <w:color w:val="FF0000"/>
              </w:rPr>
              <w:t>进制）</w:t>
            </w:r>
          </w:p>
        </w:tc>
      </w:tr>
      <w:tr w:rsidR="00360A24" w:rsidRPr="00BB2281" w:rsidTr="00BB2281">
        <w:trPr>
          <w:jc w:val="center"/>
        </w:trPr>
        <w:tc>
          <w:tcPr>
            <w:tcW w:w="4360" w:type="dxa"/>
            <w:shd w:val="clear" w:color="auto" w:fill="auto"/>
            <w:vAlign w:val="center"/>
          </w:tcPr>
          <w:p w:rsidR="00882D39" w:rsidRPr="00BB2281" w:rsidRDefault="0035265B" w:rsidP="00BB2281">
            <w:pPr>
              <w:widowControl w:val="0"/>
              <w:jc w:val="center"/>
              <w:rPr>
                <w:rFonts w:hint="eastAsia"/>
                <w:color w:val="FF0000"/>
              </w:rPr>
            </w:pPr>
            <w:r w:rsidRPr="00BB2281">
              <w:rPr>
                <w:rFonts w:hint="eastAsia"/>
                <w:color w:val="FF0000"/>
              </w:rPr>
              <w:t>l</w:t>
            </w:r>
            <w:r w:rsidRPr="00BB2281">
              <w:rPr>
                <w:color w:val="FF0000"/>
              </w:rPr>
              <w:t>d -2.27.so!_dl_start</w:t>
            </w:r>
          </w:p>
        </w:tc>
        <w:tc>
          <w:tcPr>
            <w:tcW w:w="4361" w:type="dxa"/>
            <w:shd w:val="clear" w:color="auto" w:fill="auto"/>
            <w:vAlign w:val="center"/>
          </w:tcPr>
          <w:p w:rsidR="00882D39" w:rsidRPr="00BB2281" w:rsidRDefault="0035265B" w:rsidP="00BB2281">
            <w:pPr>
              <w:widowControl w:val="0"/>
              <w:jc w:val="center"/>
              <w:rPr>
                <w:rFonts w:hint="eastAsia"/>
                <w:color w:val="FF0000"/>
              </w:rPr>
            </w:pPr>
            <w:r w:rsidRPr="00BB2281">
              <w:rPr>
                <w:color w:val="FF0000"/>
              </w:rPr>
              <w:t>7efb</w:t>
            </w:r>
            <w:r w:rsidR="00AA0952" w:rsidRPr="00BB2281">
              <w:rPr>
                <w:color w:val="FF0000"/>
              </w:rPr>
              <w:t xml:space="preserve"> </w:t>
            </w:r>
            <w:r w:rsidRPr="00BB2281">
              <w:rPr>
                <w:color w:val="FF0000"/>
              </w:rPr>
              <w:t>ff4d8</w:t>
            </w:r>
            <w:r w:rsidR="006508D4" w:rsidRPr="00BB2281">
              <w:rPr>
                <w:color w:val="FF0000"/>
              </w:rPr>
              <w:t>ea0</w:t>
            </w:r>
          </w:p>
        </w:tc>
      </w:tr>
      <w:tr w:rsidR="00360A24" w:rsidRPr="00BB2281" w:rsidTr="00BB2281">
        <w:trPr>
          <w:jc w:val="center"/>
        </w:trPr>
        <w:tc>
          <w:tcPr>
            <w:tcW w:w="4360" w:type="dxa"/>
            <w:shd w:val="clear" w:color="auto" w:fill="auto"/>
            <w:vAlign w:val="center"/>
          </w:tcPr>
          <w:p w:rsidR="00882D39" w:rsidRPr="00BB2281" w:rsidRDefault="001746A6" w:rsidP="00BB2281">
            <w:pPr>
              <w:widowControl w:val="0"/>
              <w:jc w:val="center"/>
              <w:rPr>
                <w:rFonts w:hint="eastAsia"/>
                <w:color w:val="FF0000"/>
              </w:rPr>
            </w:pPr>
            <w:r w:rsidRPr="00BB2281">
              <w:rPr>
                <w:color w:val="FF0000"/>
              </w:rPr>
              <w:t>ld-2.27.so!_dl_init</w:t>
            </w:r>
            <w:del w:id="149" w:author="3287215331@qq.com" w:date="2018-12-31T20:26:00Z">
              <w:r w:rsidRPr="00BB2281" w:rsidDel="00532129">
                <w:rPr>
                  <w:color w:val="FF0000"/>
                </w:rPr>
                <w:delText>+0</w:delText>
              </w:r>
            </w:del>
          </w:p>
        </w:tc>
        <w:tc>
          <w:tcPr>
            <w:tcW w:w="4361" w:type="dxa"/>
            <w:shd w:val="clear" w:color="auto" w:fill="auto"/>
            <w:vAlign w:val="center"/>
          </w:tcPr>
          <w:p w:rsidR="00882D39" w:rsidRPr="00BB2281" w:rsidRDefault="000C4568" w:rsidP="00BB2281">
            <w:pPr>
              <w:widowControl w:val="0"/>
              <w:jc w:val="center"/>
              <w:rPr>
                <w:rFonts w:hint="eastAsia"/>
                <w:color w:val="FF0000"/>
              </w:rPr>
            </w:pPr>
            <w:r w:rsidRPr="00BB2281">
              <w:rPr>
                <w:color w:val="FF0000"/>
              </w:rPr>
              <w:t>7efb ff4e7630</w:t>
            </w:r>
          </w:p>
        </w:tc>
      </w:tr>
      <w:tr w:rsidR="00C1744A" w:rsidRPr="00BB2281" w:rsidTr="00BB2281">
        <w:trPr>
          <w:jc w:val="center"/>
        </w:trPr>
        <w:tc>
          <w:tcPr>
            <w:tcW w:w="4360" w:type="dxa"/>
            <w:shd w:val="clear" w:color="auto" w:fill="auto"/>
            <w:vAlign w:val="center"/>
          </w:tcPr>
          <w:p w:rsidR="00C1744A" w:rsidRPr="00BB2281" w:rsidRDefault="00C1744A" w:rsidP="00BB2281">
            <w:pPr>
              <w:widowControl w:val="0"/>
              <w:jc w:val="center"/>
              <w:rPr>
                <w:rFonts w:hint="eastAsia"/>
                <w:color w:val="FF0000"/>
              </w:rPr>
            </w:pPr>
            <w:r w:rsidRPr="00BB2281">
              <w:rPr>
                <w:color w:val="FF0000"/>
              </w:rPr>
              <w:t>hello!_start</w:t>
            </w:r>
            <w:del w:id="150" w:author="3287215331@qq.com" w:date="2018-12-31T20:26:00Z">
              <w:r w:rsidRPr="00BB2281" w:rsidDel="00532129">
                <w:rPr>
                  <w:color w:val="FF0000"/>
                </w:rPr>
                <w:delText>+0</w:delText>
              </w:r>
            </w:del>
          </w:p>
        </w:tc>
        <w:tc>
          <w:tcPr>
            <w:tcW w:w="4361" w:type="dxa"/>
            <w:shd w:val="clear" w:color="auto" w:fill="auto"/>
            <w:vAlign w:val="center"/>
          </w:tcPr>
          <w:p w:rsidR="00C1744A" w:rsidRPr="00BB2281" w:rsidRDefault="00C1744A" w:rsidP="00BB2281">
            <w:pPr>
              <w:widowControl w:val="0"/>
              <w:jc w:val="center"/>
              <w:rPr>
                <w:rFonts w:hint="eastAsia"/>
                <w:color w:val="FF0000"/>
              </w:rPr>
            </w:pPr>
            <w:r w:rsidRPr="00BB2281">
              <w:rPr>
                <w:color w:val="FF0000"/>
              </w:rPr>
              <w:t>400500</w:t>
            </w:r>
          </w:p>
        </w:tc>
      </w:tr>
      <w:tr w:rsidR="00C1744A" w:rsidRPr="00BB2281" w:rsidTr="00BB2281">
        <w:trPr>
          <w:jc w:val="center"/>
        </w:trPr>
        <w:tc>
          <w:tcPr>
            <w:tcW w:w="4360" w:type="dxa"/>
            <w:shd w:val="clear" w:color="auto" w:fill="auto"/>
            <w:vAlign w:val="center"/>
          </w:tcPr>
          <w:p w:rsidR="00C1744A" w:rsidRPr="00BB2281" w:rsidRDefault="00C1744A" w:rsidP="00BB2281">
            <w:pPr>
              <w:widowControl w:val="0"/>
              <w:jc w:val="center"/>
              <w:rPr>
                <w:rFonts w:hint="eastAsia"/>
                <w:color w:val="FF0000"/>
              </w:rPr>
            </w:pPr>
            <w:r w:rsidRPr="00BB2281">
              <w:rPr>
                <w:color w:val="FF0000"/>
              </w:rPr>
              <w:t>libc-2.27.so!__libc_start_main</w:t>
            </w:r>
          </w:p>
        </w:tc>
        <w:tc>
          <w:tcPr>
            <w:tcW w:w="4361" w:type="dxa"/>
            <w:shd w:val="clear" w:color="auto" w:fill="auto"/>
            <w:vAlign w:val="center"/>
          </w:tcPr>
          <w:p w:rsidR="00C1744A" w:rsidRPr="00BB2281" w:rsidRDefault="00C1744A" w:rsidP="00BB2281">
            <w:pPr>
              <w:widowControl w:val="0"/>
              <w:jc w:val="center"/>
              <w:rPr>
                <w:rFonts w:hint="eastAsia"/>
                <w:color w:val="FF0000"/>
              </w:rPr>
            </w:pPr>
            <w:r w:rsidRPr="00BB2281">
              <w:rPr>
                <w:color w:val="FF0000"/>
              </w:rPr>
              <w:t>7efb ff100ab0</w:t>
            </w:r>
          </w:p>
        </w:tc>
      </w:tr>
      <w:tr w:rsidR="00C1744A" w:rsidRPr="00BB2281" w:rsidTr="00BB2281">
        <w:trPr>
          <w:jc w:val="center"/>
        </w:trPr>
        <w:tc>
          <w:tcPr>
            <w:tcW w:w="4360" w:type="dxa"/>
            <w:shd w:val="clear" w:color="auto" w:fill="auto"/>
            <w:vAlign w:val="center"/>
          </w:tcPr>
          <w:p w:rsidR="00C1744A" w:rsidRPr="00BB2281" w:rsidRDefault="00C3775D" w:rsidP="00BB2281">
            <w:pPr>
              <w:widowControl w:val="0"/>
              <w:jc w:val="center"/>
              <w:rPr>
                <w:rFonts w:hint="eastAsia"/>
                <w:color w:val="FF0000"/>
              </w:rPr>
            </w:pPr>
            <w:ins w:id="151" w:author="3287215331@qq.com" w:date="2018-12-31T21:32:00Z">
              <w:r w:rsidRPr="00BB2281">
                <w:rPr>
                  <w:rFonts w:hint="eastAsia"/>
                  <w:color w:val="FF0000"/>
                </w:rPr>
                <w:t>hello</w:t>
              </w:r>
              <w:r w:rsidRPr="00BB2281">
                <w:rPr>
                  <w:color w:val="FF0000"/>
                </w:rPr>
                <w:t>!printf@plt</w:t>
              </w:r>
            </w:ins>
            <w:ins w:id="152" w:author="3287215331@qq.com" w:date="2018-12-31T21:34:00Z">
              <w:r w:rsidR="00815DED" w:rsidRPr="00BB2281">
                <w:rPr>
                  <w:rFonts w:hint="eastAsia"/>
                  <w:color w:val="FF0000"/>
                </w:rPr>
                <w:t>（调用了</w:t>
              </w:r>
              <w:r w:rsidR="00815DED" w:rsidRPr="00BB2281">
                <w:rPr>
                  <w:rFonts w:hint="eastAsia"/>
                  <w:color w:val="FF0000"/>
                </w:rPr>
                <w:t>10</w:t>
              </w:r>
              <w:r w:rsidR="00815DED" w:rsidRPr="00BB2281">
                <w:rPr>
                  <w:rFonts w:hint="eastAsia"/>
                  <w:color w:val="FF0000"/>
                </w:rPr>
                <w:t>次）</w:t>
              </w:r>
            </w:ins>
          </w:p>
        </w:tc>
        <w:tc>
          <w:tcPr>
            <w:tcW w:w="4361" w:type="dxa"/>
            <w:shd w:val="clear" w:color="auto" w:fill="auto"/>
            <w:vAlign w:val="center"/>
          </w:tcPr>
          <w:p w:rsidR="00C1744A" w:rsidRPr="00BB2281" w:rsidRDefault="00C3775D" w:rsidP="00BB2281">
            <w:pPr>
              <w:widowControl w:val="0"/>
              <w:jc w:val="center"/>
              <w:rPr>
                <w:rFonts w:hint="eastAsia"/>
                <w:color w:val="FF0000"/>
              </w:rPr>
            </w:pPr>
            <w:ins w:id="153" w:author="3287215331@qq.com" w:date="2018-12-31T21:33:00Z">
              <w:r w:rsidRPr="00BB2281">
                <w:rPr>
                  <w:color w:val="FF0000"/>
                </w:rPr>
                <w:t xml:space="preserve">4004c0 </w:t>
              </w:r>
            </w:ins>
          </w:p>
        </w:tc>
      </w:tr>
      <w:tr w:rsidR="00C1744A" w:rsidRPr="00BB2281" w:rsidTr="00BB2281">
        <w:trPr>
          <w:jc w:val="center"/>
        </w:trPr>
        <w:tc>
          <w:tcPr>
            <w:tcW w:w="4360" w:type="dxa"/>
            <w:shd w:val="clear" w:color="auto" w:fill="auto"/>
            <w:vAlign w:val="center"/>
          </w:tcPr>
          <w:p w:rsidR="00C1744A" w:rsidRPr="00BB2281" w:rsidRDefault="00C3775D" w:rsidP="00BB2281">
            <w:pPr>
              <w:widowControl w:val="0"/>
              <w:jc w:val="center"/>
              <w:rPr>
                <w:rFonts w:hint="eastAsia"/>
                <w:color w:val="FF0000"/>
              </w:rPr>
            </w:pPr>
            <w:ins w:id="154" w:author="3287215331@qq.com" w:date="2018-12-31T21:33:00Z">
              <w:r w:rsidRPr="00BB2281">
                <w:rPr>
                  <w:color w:val="FF0000"/>
                </w:rPr>
                <w:t>hello!sleep@plt</w:t>
              </w:r>
            </w:ins>
            <w:ins w:id="155" w:author="3287215331@qq.com" w:date="2018-12-31T21:34:00Z">
              <w:r w:rsidR="00815DED" w:rsidRPr="00BB2281">
                <w:rPr>
                  <w:rFonts w:hint="eastAsia"/>
                  <w:color w:val="FF0000"/>
                </w:rPr>
                <w:t>（</w:t>
              </w:r>
            </w:ins>
            <w:ins w:id="156" w:author="3287215331@qq.com" w:date="2018-12-31T21:35:00Z">
              <w:r w:rsidR="00815DED" w:rsidRPr="00BB2281">
                <w:rPr>
                  <w:rFonts w:hint="eastAsia"/>
                  <w:color w:val="FF0000"/>
                </w:rPr>
                <w:t>调用了</w:t>
              </w:r>
              <w:r w:rsidR="00815DED" w:rsidRPr="00BB2281">
                <w:rPr>
                  <w:rFonts w:hint="eastAsia"/>
                  <w:color w:val="FF0000"/>
                </w:rPr>
                <w:t>10</w:t>
              </w:r>
              <w:r w:rsidR="00815DED" w:rsidRPr="00BB2281">
                <w:rPr>
                  <w:rFonts w:hint="eastAsia"/>
                  <w:color w:val="FF0000"/>
                </w:rPr>
                <w:t>次</w:t>
              </w:r>
            </w:ins>
            <w:ins w:id="157" w:author="3287215331@qq.com" w:date="2018-12-31T21:34:00Z">
              <w:r w:rsidR="00815DED" w:rsidRPr="00BB2281">
                <w:rPr>
                  <w:rFonts w:hint="eastAsia"/>
                  <w:color w:val="FF0000"/>
                </w:rPr>
                <w:t>）</w:t>
              </w:r>
            </w:ins>
          </w:p>
        </w:tc>
        <w:tc>
          <w:tcPr>
            <w:tcW w:w="4361" w:type="dxa"/>
            <w:shd w:val="clear" w:color="auto" w:fill="auto"/>
            <w:vAlign w:val="center"/>
          </w:tcPr>
          <w:p w:rsidR="00C1744A" w:rsidRPr="00BB2281" w:rsidRDefault="00C3775D" w:rsidP="00BB2281">
            <w:pPr>
              <w:widowControl w:val="0"/>
              <w:jc w:val="center"/>
              <w:rPr>
                <w:rFonts w:hint="eastAsia"/>
                <w:color w:val="FF0000"/>
                <w:rPrChange w:id="158" w:author="3287215331@qq.com" w:date="2018-12-31T21:33:00Z">
                  <w:rPr>
                    <w:rFonts w:hint="eastAsia"/>
                    <w:color w:val="FF0000"/>
                  </w:rPr>
                </w:rPrChange>
              </w:rPr>
            </w:pPr>
            <w:ins w:id="159" w:author="3287215331@qq.com" w:date="2018-12-31T21:33:00Z">
              <w:r w:rsidRPr="00BB2281">
                <w:rPr>
                  <w:color w:val="FF0000"/>
                </w:rPr>
                <w:t>4004f0</w:t>
              </w:r>
            </w:ins>
          </w:p>
        </w:tc>
      </w:tr>
      <w:tr w:rsidR="00815DED" w:rsidRPr="00BB2281" w:rsidTr="00BB2281">
        <w:trPr>
          <w:jc w:val="center"/>
          <w:ins w:id="160" w:author="3287215331@qq.com" w:date="2018-12-31T21:41:00Z"/>
        </w:trPr>
        <w:tc>
          <w:tcPr>
            <w:tcW w:w="4360" w:type="dxa"/>
            <w:shd w:val="clear" w:color="auto" w:fill="auto"/>
            <w:vAlign w:val="center"/>
          </w:tcPr>
          <w:p w:rsidR="00815DED" w:rsidRPr="00BB2281" w:rsidRDefault="00815DED" w:rsidP="00BB2281">
            <w:pPr>
              <w:widowControl w:val="0"/>
              <w:jc w:val="center"/>
              <w:rPr>
                <w:ins w:id="161" w:author="3287215331@qq.com" w:date="2018-12-31T21:41:00Z"/>
                <w:color w:val="FF0000"/>
              </w:rPr>
            </w:pPr>
            <w:ins w:id="162" w:author="3287215331@qq.com" w:date="2018-12-31T21:41:00Z">
              <w:r w:rsidRPr="00BB2281">
                <w:rPr>
                  <w:color w:val="FF0000"/>
                </w:rPr>
                <w:t>hello!getchar@plt</w:t>
              </w:r>
            </w:ins>
          </w:p>
        </w:tc>
        <w:tc>
          <w:tcPr>
            <w:tcW w:w="4361" w:type="dxa"/>
            <w:shd w:val="clear" w:color="auto" w:fill="auto"/>
            <w:vAlign w:val="center"/>
          </w:tcPr>
          <w:p w:rsidR="00815DED" w:rsidRPr="00BB2281" w:rsidRDefault="00815DED" w:rsidP="00BB2281">
            <w:pPr>
              <w:widowControl w:val="0"/>
              <w:jc w:val="center"/>
              <w:rPr>
                <w:ins w:id="163" w:author="3287215331@qq.com" w:date="2018-12-31T21:41:00Z"/>
                <w:color w:val="FF0000"/>
                <w:rPrChange w:id="164" w:author="3287215331@qq.com" w:date="2018-12-31T21:41:00Z">
                  <w:rPr>
                    <w:ins w:id="165" w:author="3287215331@qq.com" w:date="2018-12-31T21:41:00Z"/>
                    <w:color w:val="FF0000"/>
                  </w:rPr>
                </w:rPrChange>
              </w:rPr>
            </w:pPr>
            <w:ins w:id="166" w:author="3287215331@qq.com" w:date="2018-12-31T21:41:00Z">
              <w:r w:rsidRPr="00BB2281">
                <w:rPr>
                  <w:color w:val="FF0000"/>
                </w:rPr>
                <w:t>4004d0</w:t>
              </w:r>
            </w:ins>
          </w:p>
        </w:tc>
      </w:tr>
      <w:tr w:rsidR="00162A29" w:rsidRPr="00BB2281" w:rsidTr="00BB2281">
        <w:trPr>
          <w:jc w:val="center"/>
          <w:ins w:id="167" w:author="3287215331@qq.com" w:date="2018-12-31T21:42:00Z"/>
        </w:trPr>
        <w:tc>
          <w:tcPr>
            <w:tcW w:w="4360" w:type="dxa"/>
            <w:shd w:val="clear" w:color="auto" w:fill="auto"/>
            <w:vAlign w:val="center"/>
          </w:tcPr>
          <w:p w:rsidR="00162A29" w:rsidRPr="00BB2281" w:rsidRDefault="00162A29" w:rsidP="00BB2281">
            <w:pPr>
              <w:widowControl w:val="0"/>
              <w:jc w:val="center"/>
              <w:rPr>
                <w:ins w:id="168" w:author="3287215331@qq.com" w:date="2018-12-31T21:42:00Z"/>
                <w:color w:val="FF0000"/>
              </w:rPr>
            </w:pPr>
            <w:ins w:id="169" w:author="3287215331@qq.com" w:date="2018-12-31T21:42:00Z">
              <w:r w:rsidRPr="00BB2281">
                <w:rPr>
                  <w:color w:val="FF0000"/>
                </w:rPr>
                <w:t>libc-2.27.so!exit</w:t>
              </w:r>
            </w:ins>
          </w:p>
        </w:tc>
        <w:tc>
          <w:tcPr>
            <w:tcW w:w="4361" w:type="dxa"/>
            <w:shd w:val="clear" w:color="auto" w:fill="auto"/>
            <w:vAlign w:val="center"/>
          </w:tcPr>
          <w:p w:rsidR="00162A29" w:rsidRPr="00BB2281" w:rsidRDefault="00162A29" w:rsidP="00BB2281">
            <w:pPr>
              <w:widowControl w:val="0"/>
              <w:jc w:val="center"/>
              <w:rPr>
                <w:ins w:id="170" w:author="3287215331@qq.com" w:date="2018-12-31T21:42:00Z"/>
                <w:color w:val="FF0000"/>
              </w:rPr>
            </w:pPr>
            <w:ins w:id="171" w:author="3287215331@qq.com" w:date="2018-12-31T21:43:00Z">
              <w:r w:rsidRPr="00BB2281">
                <w:rPr>
                  <w:color w:val="FF0000"/>
                </w:rPr>
                <w:t>7efbff122120</w:t>
              </w:r>
            </w:ins>
          </w:p>
        </w:tc>
      </w:tr>
    </w:tbl>
    <w:p w:rsidR="00882D39" w:rsidRDefault="00133708" w:rsidP="0035265B">
      <w:pPr>
        <w:ind w:left="900"/>
        <w:jc w:val="center"/>
        <w:rPr>
          <w:ins w:id="172" w:author="3287215331@qq.com" w:date="2018-12-31T21:44:00Z"/>
          <w:b/>
        </w:rPr>
      </w:pPr>
      <w:ins w:id="173" w:author="3287215331@qq.com" w:date="2018-12-31T21:43:00Z">
        <w:r>
          <w:rPr>
            <w:rFonts w:hint="eastAsia"/>
            <w:b/>
          </w:rPr>
          <w:t>edb</w:t>
        </w:r>
        <w:r>
          <w:rPr>
            <w:rFonts w:hint="eastAsia"/>
            <w:b/>
          </w:rPr>
          <w:t>真的太强大了，感觉像开了挂一样</w:t>
        </w:r>
      </w:ins>
    </w:p>
    <w:p w:rsidR="00133708" w:rsidRDefault="00133708" w:rsidP="00133708">
      <w:pPr>
        <w:numPr>
          <w:ilvl w:val="0"/>
          <w:numId w:val="16"/>
        </w:numPr>
        <w:jc w:val="left"/>
        <w:rPr>
          <w:ins w:id="174" w:author="3287215331@qq.com" w:date="2018-12-31T21:45:00Z"/>
          <w:b/>
        </w:rPr>
        <w:pPrChange w:id="175" w:author="3287215331@qq.com" w:date="2018-12-31T21:45:00Z">
          <w:pPr>
            <w:ind w:left="900"/>
            <w:jc w:val="center"/>
          </w:pPr>
        </w:pPrChange>
      </w:pPr>
      <w:ins w:id="176" w:author="3287215331@qq.com" w:date="2018-12-31T21:45:00Z">
        <w:r>
          <w:rPr>
            <w:rFonts w:hint="eastAsia"/>
            <w:b/>
          </w:rPr>
          <w:t>第</w:t>
        </w:r>
        <w:r>
          <w:rPr>
            <w:rFonts w:hint="eastAsia"/>
            <w:b/>
          </w:rPr>
          <w:t>4</w:t>
        </w:r>
        <w:r>
          <w:rPr>
            <w:rFonts w:hint="eastAsia"/>
            <w:b/>
          </w:rPr>
          <w:t>步，列出所有过程（第二种情况：终端输入</w:t>
        </w:r>
        <w:r>
          <w:rPr>
            <w:rFonts w:hint="eastAsia"/>
            <w:b/>
          </w:rPr>
          <w:t>.</w:t>
        </w:r>
        <w:r>
          <w:rPr>
            <w:b/>
          </w:rPr>
          <w:t>/hello</w:t>
        </w:r>
        <w:r>
          <w:rPr>
            <w:rFonts w:hint="eastAsia"/>
            <w:b/>
          </w:rPr>
          <w:t>）</w:t>
        </w:r>
      </w:ins>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1"/>
      </w:tblGrid>
      <w:tr w:rsidR="00133708" w:rsidRPr="00BB2281" w:rsidTr="00BB2281">
        <w:trPr>
          <w:jc w:val="center"/>
          <w:ins w:id="177" w:author="3287215331@qq.com" w:date="2018-12-31T21:45:00Z"/>
        </w:trPr>
        <w:tc>
          <w:tcPr>
            <w:tcW w:w="4360" w:type="dxa"/>
            <w:shd w:val="clear" w:color="auto" w:fill="auto"/>
            <w:vAlign w:val="center"/>
          </w:tcPr>
          <w:p w:rsidR="00133708" w:rsidRPr="00BB2281" w:rsidRDefault="00133708" w:rsidP="00BB2281">
            <w:pPr>
              <w:widowControl w:val="0"/>
              <w:jc w:val="center"/>
              <w:rPr>
                <w:ins w:id="178" w:author="3287215331@qq.com" w:date="2018-12-31T21:45:00Z"/>
                <w:rFonts w:hint="eastAsia"/>
                <w:color w:val="FF0000"/>
              </w:rPr>
            </w:pPr>
            <w:ins w:id="179" w:author="3287215331@qq.com" w:date="2018-12-31T21:45:00Z">
              <w:r w:rsidRPr="00BB2281">
                <w:rPr>
                  <w:rFonts w:hint="eastAsia"/>
                  <w:color w:val="FF0000"/>
                </w:rPr>
                <w:t>子程序名</w:t>
              </w:r>
            </w:ins>
          </w:p>
        </w:tc>
        <w:tc>
          <w:tcPr>
            <w:tcW w:w="4361" w:type="dxa"/>
            <w:shd w:val="clear" w:color="auto" w:fill="auto"/>
            <w:vAlign w:val="center"/>
          </w:tcPr>
          <w:p w:rsidR="00133708" w:rsidRPr="00BB2281" w:rsidRDefault="00133708" w:rsidP="00BB2281">
            <w:pPr>
              <w:widowControl w:val="0"/>
              <w:jc w:val="center"/>
              <w:rPr>
                <w:ins w:id="180" w:author="3287215331@qq.com" w:date="2018-12-31T21:45:00Z"/>
                <w:rFonts w:hint="eastAsia"/>
                <w:color w:val="FF0000"/>
              </w:rPr>
            </w:pPr>
            <w:ins w:id="181" w:author="3287215331@qq.com" w:date="2018-12-31T21:45:00Z">
              <w:r w:rsidRPr="00BB2281">
                <w:rPr>
                  <w:rFonts w:hint="eastAsia"/>
                  <w:color w:val="FF0000"/>
                </w:rPr>
                <w:t>程序地址（</w:t>
              </w:r>
              <w:r w:rsidRPr="00BB2281">
                <w:rPr>
                  <w:rFonts w:hint="eastAsia"/>
                  <w:color w:val="FF0000"/>
                </w:rPr>
                <w:t>16</w:t>
              </w:r>
              <w:r w:rsidRPr="00BB2281">
                <w:rPr>
                  <w:rFonts w:hint="eastAsia"/>
                  <w:color w:val="FF0000"/>
                </w:rPr>
                <w:t>进制）</w:t>
              </w:r>
            </w:ins>
          </w:p>
        </w:tc>
      </w:tr>
      <w:tr w:rsidR="00133708" w:rsidRPr="00BB2281" w:rsidTr="00BB2281">
        <w:trPr>
          <w:jc w:val="center"/>
          <w:ins w:id="182" w:author="3287215331@qq.com" w:date="2018-12-31T21:45:00Z"/>
        </w:trPr>
        <w:tc>
          <w:tcPr>
            <w:tcW w:w="4360" w:type="dxa"/>
            <w:shd w:val="clear" w:color="auto" w:fill="auto"/>
            <w:vAlign w:val="center"/>
          </w:tcPr>
          <w:p w:rsidR="00133708" w:rsidRPr="00BB2281" w:rsidRDefault="00133708" w:rsidP="00BB2281">
            <w:pPr>
              <w:widowControl w:val="0"/>
              <w:jc w:val="center"/>
              <w:rPr>
                <w:ins w:id="183" w:author="3287215331@qq.com" w:date="2018-12-31T21:45:00Z"/>
                <w:rFonts w:hint="eastAsia"/>
                <w:color w:val="FF0000"/>
              </w:rPr>
            </w:pPr>
            <w:ins w:id="184" w:author="3287215331@qq.com" w:date="2018-12-31T21:46:00Z">
              <w:r w:rsidRPr="00BB2281">
                <w:rPr>
                  <w:color w:val="FF0000"/>
                </w:rPr>
                <w:t>ld-2.27.so!_dl_start</w:t>
              </w:r>
            </w:ins>
          </w:p>
        </w:tc>
        <w:tc>
          <w:tcPr>
            <w:tcW w:w="4361" w:type="dxa"/>
            <w:shd w:val="clear" w:color="auto" w:fill="auto"/>
            <w:vAlign w:val="center"/>
          </w:tcPr>
          <w:p w:rsidR="00133708" w:rsidRPr="00BB2281" w:rsidRDefault="00133708" w:rsidP="00BB2281">
            <w:pPr>
              <w:widowControl w:val="0"/>
              <w:jc w:val="center"/>
              <w:rPr>
                <w:ins w:id="185" w:author="3287215331@qq.com" w:date="2018-12-31T21:45:00Z"/>
                <w:rFonts w:hint="eastAsia"/>
                <w:color w:val="FF0000"/>
              </w:rPr>
            </w:pPr>
            <w:ins w:id="186" w:author="3287215331@qq.com" w:date="2018-12-31T21:46:00Z">
              <w:r w:rsidRPr="00BB2281">
                <w:rPr>
                  <w:color w:val="FF0000"/>
                </w:rPr>
                <w:t>7efb ff4d8ea0</w:t>
              </w:r>
            </w:ins>
          </w:p>
        </w:tc>
      </w:tr>
      <w:tr w:rsidR="00133708" w:rsidRPr="00BB2281" w:rsidTr="00BB2281">
        <w:trPr>
          <w:jc w:val="center"/>
          <w:ins w:id="187" w:author="3287215331@qq.com" w:date="2018-12-31T21:45:00Z"/>
        </w:trPr>
        <w:tc>
          <w:tcPr>
            <w:tcW w:w="4360" w:type="dxa"/>
            <w:shd w:val="clear" w:color="auto" w:fill="auto"/>
            <w:vAlign w:val="center"/>
          </w:tcPr>
          <w:p w:rsidR="00133708" w:rsidRPr="00BB2281" w:rsidRDefault="00133708" w:rsidP="00BB2281">
            <w:pPr>
              <w:widowControl w:val="0"/>
              <w:jc w:val="center"/>
              <w:rPr>
                <w:ins w:id="188" w:author="3287215331@qq.com" w:date="2018-12-31T21:45:00Z"/>
                <w:rFonts w:hint="eastAsia"/>
                <w:color w:val="FF0000"/>
              </w:rPr>
            </w:pPr>
            <w:ins w:id="189" w:author="3287215331@qq.com" w:date="2018-12-31T21:45:00Z">
              <w:r w:rsidRPr="00BB2281">
                <w:rPr>
                  <w:color w:val="FF0000"/>
                </w:rPr>
                <w:t>ld-2.27.so!_dl_init</w:t>
              </w:r>
            </w:ins>
          </w:p>
        </w:tc>
        <w:tc>
          <w:tcPr>
            <w:tcW w:w="4361" w:type="dxa"/>
            <w:shd w:val="clear" w:color="auto" w:fill="auto"/>
            <w:vAlign w:val="center"/>
          </w:tcPr>
          <w:p w:rsidR="00133708" w:rsidRPr="00BB2281" w:rsidRDefault="00133708" w:rsidP="00BB2281">
            <w:pPr>
              <w:widowControl w:val="0"/>
              <w:jc w:val="center"/>
              <w:rPr>
                <w:ins w:id="190" w:author="3287215331@qq.com" w:date="2018-12-31T21:45:00Z"/>
                <w:rFonts w:hint="eastAsia"/>
                <w:color w:val="FF0000"/>
              </w:rPr>
            </w:pPr>
            <w:ins w:id="191" w:author="3287215331@qq.com" w:date="2018-12-31T21:45:00Z">
              <w:r w:rsidRPr="00BB2281">
                <w:rPr>
                  <w:color w:val="FF0000"/>
                </w:rPr>
                <w:t>7efb ff4e7630</w:t>
              </w:r>
            </w:ins>
          </w:p>
        </w:tc>
      </w:tr>
      <w:tr w:rsidR="00133708" w:rsidRPr="00BB2281" w:rsidTr="00BB2281">
        <w:trPr>
          <w:jc w:val="center"/>
          <w:ins w:id="192" w:author="3287215331@qq.com" w:date="2018-12-31T21:45:00Z"/>
        </w:trPr>
        <w:tc>
          <w:tcPr>
            <w:tcW w:w="4360" w:type="dxa"/>
            <w:shd w:val="clear" w:color="auto" w:fill="auto"/>
            <w:vAlign w:val="center"/>
          </w:tcPr>
          <w:p w:rsidR="00133708" w:rsidRPr="00BB2281" w:rsidRDefault="00133708" w:rsidP="00BB2281">
            <w:pPr>
              <w:widowControl w:val="0"/>
              <w:jc w:val="center"/>
              <w:rPr>
                <w:ins w:id="193" w:author="3287215331@qq.com" w:date="2018-12-31T21:45:00Z"/>
                <w:rFonts w:hint="eastAsia"/>
                <w:color w:val="FF0000"/>
              </w:rPr>
            </w:pPr>
            <w:ins w:id="194" w:author="3287215331@qq.com" w:date="2018-12-31T21:45:00Z">
              <w:r w:rsidRPr="00BB2281">
                <w:rPr>
                  <w:color w:val="FF0000"/>
                </w:rPr>
                <w:t>hello!_start</w:t>
              </w:r>
            </w:ins>
          </w:p>
        </w:tc>
        <w:tc>
          <w:tcPr>
            <w:tcW w:w="4361" w:type="dxa"/>
            <w:shd w:val="clear" w:color="auto" w:fill="auto"/>
            <w:vAlign w:val="center"/>
          </w:tcPr>
          <w:p w:rsidR="00133708" w:rsidRPr="00BB2281" w:rsidRDefault="00133708" w:rsidP="00BB2281">
            <w:pPr>
              <w:widowControl w:val="0"/>
              <w:jc w:val="center"/>
              <w:rPr>
                <w:ins w:id="195" w:author="3287215331@qq.com" w:date="2018-12-31T21:45:00Z"/>
                <w:rFonts w:hint="eastAsia"/>
                <w:color w:val="FF0000"/>
              </w:rPr>
            </w:pPr>
            <w:ins w:id="196" w:author="3287215331@qq.com" w:date="2018-12-31T21:45:00Z">
              <w:r w:rsidRPr="00BB2281">
                <w:rPr>
                  <w:color w:val="FF0000"/>
                </w:rPr>
                <w:t>400500</w:t>
              </w:r>
            </w:ins>
          </w:p>
        </w:tc>
      </w:tr>
      <w:tr w:rsidR="00133708" w:rsidRPr="00BB2281" w:rsidTr="00BB2281">
        <w:trPr>
          <w:jc w:val="center"/>
          <w:ins w:id="197" w:author="3287215331@qq.com" w:date="2018-12-31T21:45:00Z"/>
        </w:trPr>
        <w:tc>
          <w:tcPr>
            <w:tcW w:w="4360" w:type="dxa"/>
            <w:shd w:val="clear" w:color="auto" w:fill="auto"/>
            <w:vAlign w:val="center"/>
          </w:tcPr>
          <w:p w:rsidR="00133708" w:rsidRPr="00BB2281" w:rsidRDefault="00133708" w:rsidP="00BB2281">
            <w:pPr>
              <w:widowControl w:val="0"/>
              <w:jc w:val="center"/>
              <w:rPr>
                <w:ins w:id="198" w:author="3287215331@qq.com" w:date="2018-12-31T21:45:00Z"/>
                <w:rFonts w:hint="eastAsia"/>
                <w:color w:val="FF0000"/>
              </w:rPr>
            </w:pPr>
            <w:ins w:id="199" w:author="3287215331@qq.com" w:date="2018-12-31T21:45:00Z">
              <w:r w:rsidRPr="00BB2281">
                <w:rPr>
                  <w:color w:val="FF0000"/>
                </w:rPr>
                <w:t>libc-2.27.so!__libc_start_main</w:t>
              </w:r>
            </w:ins>
          </w:p>
        </w:tc>
        <w:tc>
          <w:tcPr>
            <w:tcW w:w="4361" w:type="dxa"/>
            <w:shd w:val="clear" w:color="auto" w:fill="auto"/>
            <w:vAlign w:val="center"/>
          </w:tcPr>
          <w:p w:rsidR="00133708" w:rsidRPr="00BB2281" w:rsidRDefault="00133708" w:rsidP="00BB2281">
            <w:pPr>
              <w:widowControl w:val="0"/>
              <w:jc w:val="center"/>
              <w:rPr>
                <w:ins w:id="200" w:author="3287215331@qq.com" w:date="2018-12-31T21:45:00Z"/>
                <w:rFonts w:hint="eastAsia"/>
                <w:color w:val="FF0000"/>
              </w:rPr>
            </w:pPr>
            <w:ins w:id="201" w:author="3287215331@qq.com" w:date="2018-12-31T21:45:00Z">
              <w:r w:rsidRPr="00BB2281">
                <w:rPr>
                  <w:color w:val="FF0000"/>
                </w:rPr>
                <w:t>7efb ff100ab0</w:t>
              </w:r>
            </w:ins>
          </w:p>
        </w:tc>
      </w:tr>
      <w:tr w:rsidR="00133708" w:rsidRPr="00BB2281" w:rsidTr="00BB2281">
        <w:trPr>
          <w:jc w:val="center"/>
          <w:ins w:id="202" w:author="3287215331@qq.com" w:date="2018-12-31T21:45:00Z"/>
        </w:trPr>
        <w:tc>
          <w:tcPr>
            <w:tcW w:w="4360" w:type="dxa"/>
            <w:shd w:val="clear" w:color="auto" w:fill="auto"/>
            <w:vAlign w:val="center"/>
          </w:tcPr>
          <w:p w:rsidR="00133708" w:rsidRPr="00BB2281" w:rsidRDefault="00133708" w:rsidP="00BB2281">
            <w:pPr>
              <w:widowControl w:val="0"/>
              <w:jc w:val="center"/>
              <w:rPr>
                <w:ins w:id="203" w:author="3287215331@qq.com" w:date="2018-12-31T21:45:00Z"/>
                <w:rFonts w:hint="eastAsia"/>
                <w:color w:val="FF0000"/>
              </w:rPr>
            </w:pPr>
            <w:ins w:id="204" w:author="3287215331@qq.com" w:date="2018-12-31T21:47:00Z">
              <w:r w:rsidRPr="00BB2281">
                <w:rPr>
                  <w:color w:val="FF0000"/>
                </w:rPr>
                <w:t>hello!puts@plt</w:t>
              </w:r>
            </w:ins>
          </w:p>
        </w:tc>
        <w:tc>
          <w:tcPr>
            <w:tcW w:w="4361" w:type="dxa"/>
            <w:shd w:val="clear" w:color="auto" w:fill="auto"/>
            <w:vAlign w:val="center"/>
          </w:tcPr>
          <w:p w:rsidR="00133708" w:rsidRPr="00BB2281" w:rsidRDefault="00133708" w:rsidP="00BB2281">
            <w:pPr>
              <w:widowControl w:val="0"/>
              <w:jc w:val="center"/>
              <w:rPr>
                <w:ins w:id="205" w:author="3287215331@qq.com" w:date="2018-12-31T21:45:00Z"/>
                <w:rFonts w:hint="eastAsia"/>
                <w:color w:val="FF0000"/>
              </w:rPr>
            </w:pPr>
            <w:ins w:id="206" w:author="3287215331@qq.com" w:date="2018-12-31T21:47:00Z">
              <w:r w:rsidRPr="00BB2281">
                <w:rPr>
                  <w:color w:val="FF0000"/>
                </w:rPr>
                <w:t>4004b0</w:t>
              </w:r>
            </w:ins>
          </w:p>
        </w:tc>
      </w:tr>
      <w:tr w:rsidR="00133708" w:rsidRPr="00BB2281" w:rsidTr="00BB2281">
        <w:trPr>
          <w:jc w:val="center"/>
          <w:ins w:id="207" w:author="3287215331@qq.com" w:date="2018-12-31T21:45:00Z"/>
        </w:trPr>
        <w:tc>
          <w:tcPr>
            <w:tcW w:w="4360" w:type="dxa"/>
            <w:shd w:val="clear" w:color="auto" w:fill="auto"/>
            <w:vAlign w:val="center"/>
          </w:tcPr>
          <w:p w:rsidR="00133708" w:rsidRPr="00BB2281" w:rsidRDefault="00E04270" w:rsidP="00BB2281">
            <w:pPr>
              <w:widowControl w:val="0"/>
              <w:jc w:val="center"/>
              <w:rPr>
                <w:ins w:id="208" w:author="3287215331@qq.com" w:date="2018-12-31T21:45:00Z"/>
                <w:rFonts w:hint="eastAsia"/>
                <w:color w:val="FF0000"/>
              </w:rPr>
            </w:pPr>
            <w:ins w:id="209" w:author="3287215331@qq.com" w:date="2018-12-31T21:48:00Z">
              <w:r w:rsidRPr="00BB2281">
                <w:rPr>
                  <w:color w:val="FF0000"/>
                </w:rPr>
                <w:t>hello!exit@plt</w:t>
              </w:r>
            </w:ins>
          </w:p>
        </w:tc>
        <w:tc>
          <w:tcPr>
            <w:tcW w:w="4361" w:type="dxa"/>
            <w:shd w:val="clear" w:color="auto" w:fill="auto"/>
            <w:vAlign w:val="center"/>
          </w:tcPr>
          <w:p w:rsidR="00133708" w:rsidRPr="00BB2281" w:rsidRDefault="00E04270" w:rsidP="00BB2281">
            <w:pPr>
              <w:widowControl w:val="0"/>
              <w:jc w:val="center"/>
              <w:rPr>
                <w:ins w:id="210" w:author="3287215331@qq.com" w:date="2018-12-31T21:45:00Z"/>
                <w:rFonts w:hint="eastAsia"/>
                <w:color w:val="FF0000"/>
              </w:rPr>
            </w:pPr>
            <w:ins w:id="211" w:author="3287215331@qq.com" w:date="2018-12-31T21:48:00Z">
              <w:r w:rsidRPr="00BB2281">
                <w:rPr>
                  <w:color w:val="FF0000"/>
                </w:rPr>
                <w:t>4004e0</w:t>
              </w:r>
            </w:ins>
          </w:p>
        </w:tc>
      </w:tr>
    </w:tbl>
    <w:p w:rsidR="00133708" w:rsidRPr="00882D39" w:rsidRDefault="00E04270" w:rsidP="00E04270">
      <w:pPr>
        <w:ind w:left="900"/>
        <w:jc w:val="center"/>
        <w:rPr>
          <w:rFonts w:hint="eastAsia"/>
          <w:b/>
        </w:rPr>
        <w:pPrChange w:id="212" w:author="3287215331@qq.com" w:date="2018-12-31T21:49:00Z">
          <w:pPr>
            <w:ind w:left="900"/>
            <w:jc w:val="center"/>
          </w:pPr>
        </w:pPrChange>
      </w:pPr>
      <w:ins w:id="213" w:author="3287215331@qq.com" w:date="2018-12-31T21:48:00Z">
        <w:r>
          <w:rPr>
            <w:rFonts w:hint="eastAsia"/>
            <w:b/>
          </w:rPr>
          <w:t>edb</w:t>
        </w:r>
        <w:r>
          <w:rPr>
            <w:rFonts w:hint="eastAsia"/>
            <w:b/>
          </w:rPr>
          <w:t>感觉想修改什么就修改什么</w:t>
        </w:r>
      </w:ins>
    </w:p>
    <w:p w:rsidR="00B66B9B" w:rsidRDefault="000B6263" w:rsidP="00B66B9B">
      <w:pPr>
        <w:pStyle w:val="2"/>
        <w:rPr>
          <w:rFonts w:hint="eastAsia"/>
        </w:rPr>
      </w:pPr>
      <w:bookmarkStart w:id="214" w:name="_Toc532238424"/>
      <w:r>
        <w:rPr>
          <w:rFonts w:hint="eastAsia"/>
        </w:rPr>
        <w:t>5.7 Hello的动态链接分析</w:t>
      </w:r>
      <w:bookmarkEnd w:id="214"/>
    </w:p>
    <w:p w:rsidR="00D13AD7" w:rsidRDefault="00D13AD7" w:rsidP="00D13AD7">
      <w:pPr>
        <w:ind w:firstLineChars="200" w:firstLine="482"/>
        <w:jc w:val="left"/>
        <w:rPr>
          <w:ins w:id="215" w:author="3287215331@qq.com" w:date="2018-12-31T20:51:00Z"/>
        </w:rPr>
        <w:pPrChange w:id="216" w:author="3287215331@qq.com" w:date="2018-12-31T20:50:00Z">
          <w:pPr>
            <w:ind w:firstLineChars="200" w:firstLine="480"/>
          </w:pPr>
        </w:pPrChange>
      </w:pPr>
      <w:ins w:id="217" w:author="3287215331@qq.com" w:date="2018-12-31T20:49:00Z">
        <w:r w:rsidRPr="00D13AD7">
          <w:rPr>
            <w:rFonts w:hint="eastAsia"/>
            <w:b/>
            <w:rPrChange w:id="218" w:author="3287215331@qq.com" w:date="2018-12-31T20:49:00Z">
              <w:rPr>
                <w:rFonts w:hint="eastAsia"/>
              </w:rPr>
            </w:rPrChange>
          </w:rPr>
          <w:lastRenderedPageBreak/>
          <w:t>1</w:t>
        </w:r>
        <w:r w:rsidRPr="00D13AD7">
          <w:rPr>
            <w:rFonts w:hint="eastAsia"/>
            <w:b/>
            <w:rPrChange w:id="219" w:author="3287215331@qq.com" w:date="2018-12-31T20:49:00Z">
              <w:rPr>
                <w:rFonts w:hint="eastAsia"/>
              </w:rPr>
            </w:rPrChange>
          </w:rPr>
          <w:t>）</w:t>
        </w:r>
        <w:r w:rsidRPr="00D13AD7">
          <w:rPr>
            <w:rFonts w:hint="eastAsia"/>
            <w:rPrChange w:id="220" w:author="3287215331@qq.com" w:date="2018-12-31T20:50:00Z">
              <w:rPr>
                <w:rFonts w:hint="eastAsia"/>
                <w:b/>
              </w:rPr>
            </w:rPrChange>
          </w:rPr>
          <w:t>对于动态共享链接库中</w:t>
        </w:r>
        <w:r>
          <w:rPr>
            <w:rFonts w:hint="eastAsia"/>
            <w:rPrChange w:id="221" w:author="3287215331@qq.com" w:date="2018-12-31T20:50:00Z">
              <w:rPr>
                <w:rFonts w:hint="eastAsia"/>
              </w:rPr>
            </w:rPrChange>
          </w:rPr>
          <w:t>PIC</w:t>
        </w:r>
        <w:r>
          <w:rPr>
            <w:rFonts w:hint="eastAsia"/>
            <w:rPrChange w:id="222" w:author="3287215331@qq.com" w:date="2018-12-31T20:50:00Z">
              <w:rPr>
                <w:rFonts w:hint="eastAsia"/>
              </w:rPr>
            </w:rPrChange>
          </w:rPr>
          <w:t>函数</w:t>
        </w:r>
      </w:ins>
      <w:ins w:id="223" w:author="3287215331@qq.com" w:date="2018-12-31T20:50:00Z">
        <w:r>
          <w:rPr>
            <w:rFonts w:hint="eastAsia"/>
          </w:rPr>
          <w:t>，</w:t>
        </w:r>
      </w:ins>
      <w:ins w:id="224" w:author="3287215331@qq.com" w:date="2018-12-31T20:49:00Z">
        <w:r w:rsidRPr="00D13AD7">
          <w:rPr>
            <w:rFonts w:hint="eastAsia"/>
            <w:rPrChange w:id="225" w:author="3287215331@qq.com" w:date="2018-12-31T20:50:00Z">
              <w:rPr>
                <w:rFonts w:hint="eastAsia"/>
                <w:b/>
              </w:rPr>
            </w:rPrChange>
          </w:rPr>
          <w:t>编译器没有办法预测函数的运行时地址，所以需要</w:t>
        </w:r>
      </w:ins>
      <w:ins w:id="226" w:author="3287215331@qq.com" w:date="2018-12-31T20:50:00Z">
        <w:r>
          <w:rPr>
            <w:rFonts w:hint="eastAsia"/>
          </w:rPr>
          <w:t>为其</w:t>
        </w:r>
      </w:ins>
      <w:ins w:id="227" w:author="3287215331@qq.com" w:date="2018-12-31T20:49:00Z">
        <w:r w:rsidRPr="00D13AD7">
          <w:rPr>
            <w:rFonts w:hint="eastAsia"/>
            <w:rPrChange w:id="228" w:author="3287215331@qq.com" w:date="2018-12-31T20:50:00Z">
              <w:rPr>
                <w:rFonts w:hint="eastAsia"/>
                <w:b/>
              </w:rPr>
            </w:rPrChange>
          </w:rPr>
          <w:t>添加重定位记录，</w:t>
        </w:r>
      </w:ins>
      <w:ins w:id="229" w:author="3287215331@qq.com" w:date="2018-12-31T20:50:00Z">
        <w:r>
          <w:rPr>
            <w:rFonts w:hint="eastAsia"/>
          </w:rPr>
          <w:t>并</w:t>
        </w:r>
      </w:ins>
      <w:ins w:id="230" w:author="3287215331@qq.com" w:date="2018-12-31T20:49:00Z">
        <w:r>
          <w:rPr>
            <w:rFonts w:hint="eastAsia"/>
            <w:rPrChange w:id="231" w:author="3287215331@qq.com" w:date="2018-12-31T20:50:00Z">
              <w:rPr>
                <w:rFonts w:hint="eastAsia"/>
              </w:rPr>
            </w:rPrChange>
          </w:rPr>
          <w:t>等待动态链接器处理</w:t>
        </w:r>
      </w:ins>
      <w:ins w:id="232" w:author="3287215331@qq.com" w:date="2018-12-31T20:50:00Z">
        <w:r>
          <w:rPr>
            <w:rFonts w:hint="eastAsia"/>
          </w:rPr>
          <w:t>。</w:t>
        </w:r>
      </w:ins>
      <w:ins w:id="233" w:author="3287215331@qq.com" w:date="2018-12-31T20:49:00Z">
        <w:r w:rsidRPr="00D13AD7">
          <w:rPr>
            <w:rFonts w:hint="eastAsia"/>
            <w:rPrChange w:id="234" w:author="3287215331@qq.com" w:date="2018-12-31T20:50:00Z">
              <w:rPr>
                <w:rFonts w:hint="eastAsia"/>
                <w:b/>
              </w:rPr>
            </w:rPrChange>
          </w:rPr>
          <w:t>为避免运行时修改调用模块的代码段，链接器采用延迟绑定的策略。动态链接器使用过程链接表</w:t>
        </w:r>
        <w:r>
          <w:rPr>
            <w:rFonts w:hint="eastAsia"/>
            <w:rPrChange w:id="235" w:author="3287215331@qq.com" w:date="2018-12-31T20:50:00Z">
              <w:rPr>
                <w:rFonts w:hint="eastAsia"/>
              </w:rPr>
            </w:rPrChange>
          </w:rPr>
          <w:t>PLT</w:t>
        </w:r>
      </w:ins>
      <w:ins w:id="236" w:author="3287215331@qq.com" w:date="2018-12-31T20:50:00Z">
        <w:r>
          <w:rPr>
            <w:rFonts w:hint="eastAsia"/>
          </w:rPr>
          <w:t>和</w:t>
        </w:r>
      </w:ins>
      <w:ins w:id="237" w:author="3287215331@qq.com" w:date="2018-12-31T20:49:00Z">
        <w:r w:rsidRPr="00D13AD7">
          <w:rPr>
            <w:rFonts w:hint="eastAsia"/>
            <w:rPrChange w:id="238" w:author="3287215331@qq.com" w:date="2018-12-31T20:50:00Z">
              <w:rPr>
                <w:rFonts w:hint="eastAsia"/>
                <w:b/>
              </w:rPr>
            </w:rPrChange>
          </w:rPr>
          <w:t>全局偏移量表</w:t>
        </w:r>
        <w:r>
          <w:rPr>
            <w:rFonts w:hint="eastAsia"/>
            <w:rPrChange w:id="239" w:author="3287215331@qq.com" w:date="2018-12-31T20:50:00Z">
              <w:rPr>
                <w:rFonts w:hint="eastAsia"/>
              </w:rPr>
            </w:rPrChange>
          </w:rPr>
          <w:t>GOT</w:t>
        </w:r>
        <w:r>
          <w:rPr>
            <w:rFonts w:hint="eastAsia"/>
            <w:rPrChange w:id="240" w:author="3287215331@qq.com" w:date="2018-12-31T20:50:00Z">
              <w:rPr>
                <w:rFonts w:hint="eastAsia"/>
              </w:rPr>
            </w:rPrChange>
          </w:rPr>
          <w:t>实现函数的动态链接</w:t>
        </w:r>
      </w:ins>
      <w:ins w:id="241" w:author="3287215331@qq.com" w:date="2018-12-31T20:51:00Z">
        <w:r>
          <w:rPr>
            <w:rFonts w:hint="eastAsia"/>
          </w:rPr>
          <w:t>。</w:t>
        </w:r>
      </w:ins>
      <w:ins w:id="242" w:author="3287215331@qq.com" w:date="2018-12-31T20:50:00Z">
        <w:r>
          <w:rPr>
            <w:rFonts w:hint="eastAsia"/>
          </w:rPr>
          <w:t>其中</w:t>
        </w:r>
      </w:ins>
      <w:ins w:id="243" w:author="3287215331@qq.com" w:date="2018-12-31T20:49:00Z">
        <w:r w:rsidRPr="00D13AD7">
          <w:rPr>
            <w:rFonts w:hint="eastAsia"/>
            <w:rPrChange w:id="244" w:author="3287215331@qq.com" w:date="2018-12-31T20:50:00Z">
              <w:rPr>
                <w:rFonts w:hint="eastAsia"/>
                <w:b/>
              </w:rPr>
            </w:rPrChange>
          </w:rPr>
          <w:t xml:space="preserve">GOT </w:t>
        </w:r>
        <w:r w:rsidRPr="00D13AD7">
          <w:rPr>
            <w:rFonts w:hint="eastAsia"/>
            <w:rPrChange w:id="245" w:author="3287215331@qq.com" w:date="2018-12-31T20:50:00Z">
              <w:rPr>
                <w:rFonts w:hint="eastAsia"/>
                <w:b/>
              </w:rPr>
            </w:rPrChange>
          </w:rPr>
          <w:t>中存放函数目标地址，</w:t>
        </w:r>
        <w:r>
          <w:rPr>
            <w:rFonts w:hint="eastAsia"/>
            <w:rPrChange w:id="246" w:author="3287215331@qq.com" w:date="2018-12-31T20:50:00Z">
              <w:rPr>
                <w:rFonts w:hint="eastAsia"/>
              </w:rPr>
            </w:rPrChange>
          </w:rPr>
          <w:t>PLT</w:t>
        </w:r>
        <w:r w:rsidRPr="00D13AD7">
          <w:rPr>
            <w:rFonts w:hint="eastAsia"/>
            <w:rPrChange w:id="247" w:author="3287215331@qq.com" w:date="2018-12-31T20:50:00Z">
              <w:rPr>
                <w:rFonts w:hint="eastAsia"/>
                <w:b/>
              </w:rPr>
            </w:rPrChange>
          </w:rPr>
          <w:t>使用</w:t>
        </w:r>
        <w:r>
          <w:rPr>
            <w:rFonts w:hint="eastAsia"/>
            <w:rPrChange w:id="248" w:author="3287215331@qq.com" w:date="2018-12-31T20:50:00Z">
              <w:rPr>
                <w:rFonts w:hint="eastAsia"/>
              </w:rPr>
            </w:rPrChange>
          </w:rPr>
          <w:t xml:space="preserve"> GO</w:t>
        </w:r>
      </w:ins>
      <w:ins w:id="249" w:author="3287215331@qq.com" w:date="2018-12-31T20:51:00Z">
        <w:r w:rsidRPr="00D13AD7">
          <w:rPr>
            <w:rFonts w:hint="eastAsia"/>
          </w:rPr>
          <w:t xml:space="preserve"> </w:t>
        </w:r>
        <w:r w:rsidRPr="000449E7">
          <w:rPr>
            <w:rFonts w:hint="eastAsia"/>
          </w:rPr>
          <w:t>T</w:t>
        </w:r>
        <w:r w:rsidRPr="000449E7">
          <w:rPr>
            <w:rFonts w:hint="eastAsia"/>
          </w:rPr>
          <w:t>中地址跳转到目标函数</w:t>
        </w:r>
        <w:r>
          <w:rPr>
            <w:rFonts w:ascii="黑体" w:eastAsia="黑体" w:hint="eastAsia"/>
            <w:kern w:val="0"/>
            <w:sz w:val="30"/>
            <w:szCs w:val="30"/>
          </w:rPr>
          <w:t>。</w:t>
        </w:r>
      </w:ins>
    </w:p>
    <w:p w:rsidR="0096287A" w:rsidRDefault="0096287A" w:rsidP="00D13AD7">
      <w:pPr>
        <w:ind w:firstLineChars="200" w:firstLine="482"/>
        <w:jc w:val="left"/>
        <w:rPr>
          <w:ins w:id="250" w:author="3287215331@qq.com" w:date="2018-12-31T20:57:00Z"/>
        </w:rPr>
        <w:pPrChange w:id="251" w:author="3287215331@qq.com" w:date="2018-12-31T20:50:00Z">
          <w:pPr>
            <w:ind w:firstLineChars="200" w:firstLine="480"/>
          </w:pPr>
        </w:pPrChange>
      </w:pPr>
      <w:ins w:id="252" w:author="3287215331@qq.com" w:date="2018-12-31T20:57:00Z">
        <w:r w:rsidRPr="0096287A">
          <w:rPr>
            <w:b/>
            <w:rPrChange w:id="253" w:author="3287215331@qq.com" w:date="2018-12-31T20:57:00Z">
              <w:rPr/>
            </w:rPrChange>
          </w:rPr>
          <w:t>2)</w:t>
        </w:r>
        <w:r w:rsidRPr="0096287A">
          <w:rPr>
            <w:rFonts w:hint="eastAsia"/>
            <w:rPrChange w:id="254" w:author="3287215331@qq.com" w:date="2018-12-31T20:57:00Z">
              <w:rPr>
                <w:rFonts w:hint="eastAsia"/>
                <w:b/>
              </w:rPr>
            </w:rPrChange>
          </w:rPr>
          <w:t>附上</w:t>
        </w:r>
        <w:r w:rsidRPr="0096287A">
          <w:rPr>
            <w:rFonts w:hint="eastAsia"/>
            <w:rPrChange w:id="255" w:author="3287215331@qq.com" w:date="2018-12-31T20:57:00Z">
              <w:rPr>
                <w:rFonts w:hint="eastAsia"/>
                <w:b/>
              </w:rPr>
            </w:rPrChange>
          </w:rPr>
          <w:t>d</w:t>
        </w:r>
        <w:r w:rsidRPr="0096287A">
          <w:rPr>
            <w:rPrChange w:id="256" w:author="3287215331@qq.com" w:date="2018-12-31T20:57:00Z">
              <w:rPr>
                <w:b/>
              </w:rPr>
            </w:rPrChange>
          </w:rPr>
          <w:t>l_init</w:t>
        </w:r>
        <w:r w:rsidRPr="0096287A">
          <w:rPr>
            <w:rFonts w:hint="eastAsia"/>
            <w:rPrChange w:id="257" w:author="3287215331@qq.com" w:date="2018-12-31T20:57:00Z">
              <w:rPr>
                <w:rFonts w:hint="eastAsia"/>
                <w:b/>
              </w:rPr>
            </w:rPrChange>
          </w:rPr>
          <w:t>函数调用前后</w:t>
        </w:r>
      </w:ins>
      <w:ins w:id="258" w:author="3287215331@qq.com" w:date="2018-12-31T20:59:00Z">
        <w:r>
          <w:rPr>
            <w:rFonts w:hint="eastAsia"/>
          </w:rPr>
          <w:t>G</w:t>
        </w:r>
        <w:r>
          <w:t>OT</w:t>
        </w:r>
      </w:ins>
      <w:ins w:id="259" w:author="3287215331@qq.com" w:date="2018-12-31T20:57:00Z">
        <w:r w:rsidRPr="0096287A">
          <w:rPr>
            <w:rFonts w:hint="eastAsia"/>
            <w:rPrChange w:id="260" w:author="3287215331@qq.com" w:date="2018-12-31T20:57:00Z">
              <w:rPr>
                <w:rFonts w:hint="eastAsia"/>
                <w:b/>
              </w:rPr>
            </w:rPrChange>
          </w:rPr>
          <w:t>信息</w:t>
        </w:r>
      </w:ins>
      <w:ins w:id="261" w:author="3287215331@qq.com" w:date="2018-12-31T20:59:00Z">
        <w:r w:rsidR="005623EA">
          <w:rPr>
            <w:rFonts w:hint="eastAsia"/>
          </w:rPr>
          <w:t>变化</w:t>
        </w:r>
      </w:ins>
      <w:ins w:id="262" w:author="3287215331@qq.com" w:date="2018-12-31T20:57:00Z">
        <w:r>
          <w:rPr>
            <w:rFonts w:hint="eastAsia"/>
          </w:rPr>
          <w:t>截图</w:t>
        </w:r>
      </w:ins>
    </w:p>
    <w:p w:rsidR="0096287A" w:rsidRDefault="00A07C5E" w:rsidP="0096287A">
      <w:pPr>
        <w:spacing w:line="240" w:lineRule="auto"/>
        <w:jc w:val="center"/>
        <w:rPr>
          <w:ins w:id="263" w:author="3287215331@qq.com" w:date="2018-12-31T20:57:00Z"/>
          <w:rFonts w:ascii="宋体" w:hAnsi="宋体" w:cs="宋体"/>
          <w:kern w:val="0"/>
        </w:rPr>
        <w:pPrChange w:id="264" w:author="3287215331@qq.com" w:date="2018-12-31T20:57:00Z">
          <w:pPr>
            <w:spacing w:line="240" w:lineRule="auto"/>
            <w:jc w:val="left"/>
          </w:pPr>
        </w:pPrChange>
      </w:pPr>
      <w:ins w:id="265" w:author="3287215331@qq.com" w:date="2018-12-31T20:57:00Z">
        <w:r w:rsidRPr="0096287A">
          <w:rPr>
            <w:rFonts w:ascii="宋体" w:hAnsi="宋体" w:cs="宋体"/>
            <w:noProof/>
            <w:kern w:val="0"/>
          </w:rPr>
          <w:drawing>
            <wp:inline distT="0" distB="0" distL="0" distR="0">
              <wp:extent cx="5202555" cy="1229995"/>
              <wp:effectExtent l="0" t="0" r="0" b="0"/>
              <wp:docPr id="75" name="图片 75" descr="_50L0VK@_3Y_EEO{ID@2F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_50L0VK@_3Y_EEO{ID@2FU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2555" cy="1229995"/>
                      </a:xfrm>
                      <a:prstGeom prst="rect">
                        <a:avLst/>
                      </a:prstGeom>
                      <a:noFill/>
                      <a:ln>
                        <a:noFill/>
                      </a:ln>
                    </pic:spPr>
                  </pic:pic>
                </a:graphicData>
              </a:graphic>
            </wp:inline>
          </w:drawing>
        </w:r>
      </w:ins>
    </w:p>
    <w:p w:rsidR="0096287A" w:rsidRPr="0096287A" w:rsidRDefault="0096287A" w:rsidP="0096287A">
      <w:pPr>
        <w:spacing w:line="240" w:lineRule="auto"/>
        <w:jc w:val="center"/>
        <w:rPr>
          <w:ins w:id="266" w:author="3287215331@qq.com" w:date="2018-12-31T20:57:00Z"/>
          <w:rFonts w:ascii="宋体" w:hAnsi="宋体" w:cs="宋体" w:hint="eastAsia"/>
          <w:kern w:val="0"/>
        </w:rPr>
        <w:pPrChange w:id="267" w:author="3287215331@qq.com" w:date="2018-12-31T20:57:00Z">
          <w:pPr>
            <w:spacing w:line="240" w:lineRule="auto"/>
            <w:jc w:val="left"/>
          </w:pPr>
        </w:pPrChange>
      </w:pPr>
      <w:ins w:id="268" w:author="3287215331@qq.com" w:date="2018-12-31T20:57:00Z">
        <w:r>
          <w:rPr>
            <w:rFonts w:ascii="宋体" w:hAnsi="宋体" w:cs="宋体" w:hint="eastAsia"/>
            <w:kern w:val="0"/>
          </w:rPr>
          <w:t>dl</w:t>
        </w:r>
        <w:r>
          <w:rPr>
            <w:rFonts w:ascii="宋体" w:hAnsi="宋体" w:cs="宋体"/>
            <w:kern w:val="0"/>
          </w:rPr>
          <w:t>_init</w:t>
        </w:r>
        <w:r>
          <w:rPr>
            <w:rFonts w:ascii="宋体" w:hAnsi="宋体" w:cs="宋体" w:hint="eastAsia"/>
            <w:kern w:val="0"/>
          </w:rPr>
          <w:t>函数</w:t>
        </w:r>
      </w:ins>
      <w:ins w:id="269" w:author="3287215331@qq.com" w:date="2018-12-31T20:58:00Z">
        <w:r>
          <w:rPr>
            <w:rFonts w:ascii="宋体" w:hAnsi="宋体" w:cs="宋体" w:hint="eastAsia"/>
            <w:kern w:val="0"/>
          </w:rPr>
          <w:t>调用前</w:t>
        </w:r>
      </w:ins>
    </w:p>
    <w:p w:rsidR="0096287A" w:rsidRDefault="00A07C5E" w:rsidP="0096287A">
      <w:pPr>
        <w:spacing w:line="240" w:lineRule="auto"/>
        <w:jc w:val="center"/>
        <w:rPr>
          <w:ins w:id="270" w:author="3287215331@qq.com" w:date="2018-12-31T20:58:00Z"/>
          <w:rFonts w:ascii="宋体" w:hAnsi="宋体" w:cs="宋体"/>
          <w:kern w:val="0"/>
        </w:rPr>
        <w:pPrChange w:id="271" w:author="3287215331@qq.com" w:date="2018-12-31T20:58:00Z">
          <w:pPr>
            <w:ind w:firstLineChars="200" w:firstLine="480"/>
          </w:pPr>
        </w:pPrChange>
      </w:pPr>
      <w:ins w:id="272" w:author="3287215331@qq.com" w:date="2018-12-31T20:58:00Z">
        <w:r w:rsidRPr="0096287A">
          <w:rPr>
            <w:rFonts w:ascii="宋体" w:hAnsi="宋体" w:cs="宋体"/>
            <w:noProof/>
            <w:kern w:val="0"/>
          </w:rPr>
          <w:drawing>
            <wp:inline distT="0" distB="0" distL="0" distR="0">
              <wp:extent cx="5181600" cy="1261110"/>
              <wp:effectExtent l="0" t="0" r="0" b="0"/>
              <wp:docPr id="76" name="图片 76" descr="80N`STZS(8LNQ}RF@REG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80N`STZS(8LNQ}RF@REG1C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0" cy="1261110"/>
                      </a:xfrm>
                      <a:prstGeom prst="rect">
                        <a:avLst/>
                      </a:prstGeom>
                      <a:noFill/>
                      <a:ln>
                        <a:noFill/>
                      </a:ln>
                    </pic:spPr>
                  </pic:pic>
                </a:graphicData>
              </a:graphic>
            </wp:inline>
          </w:drawing>
        </w:r>
      </w:ins>
    </w:p>
    <w:p w:rsidR="0053668D" w:rsidRDefault="0096287A" w:rsidP="0096287A">
      <w:pPr>
        <w:spacing w:line="240" w:lineRule="auto"/>
        <w:jc w:val="center"/>
        <w:rPr>
          <w:ins w:id="273" w:author="3287215331@qq.com" w:date="2018-12-31T20:59:00Z"/>
          <w:rFonts w:ascii="宋体" w:hAnsi="宋体" w:cs="宋体"/>
          <w:kern w:val="0"/>
        </w:rPr>
        <w:pPrChange w:id="274" w:author="3287215331@qq.com" w:date="2018-12-31T20:58:00Z">
          <w:pPr>
            <w:ind w:firstLineChars="200" w:firstLine="480"/>
          </w:pPr>
        </w:pPrChange>
      </w:pPr>
      <w:ins w:id="275" w:author="3287215331@qq.com" w:date="2018-12-31T20:58:00Z">
        <w:r>
          <w:rPr>
            <w:rFonts w:ascii="宋体" w:hAnsi="宋体" w:cs="宋体" w:hint="eastAsia"/>
            <w:kern w:val="0"/>
          </w:rPr>
          <w:t>dl</w:t>
        </w:r>
        <w:r>
          <w:rPr>
            <w:rFonts w:ascii="宋体" w:hAnsi="宋体" w:cs="宋体"/>
            <w:kern w:val="0"/>
          </w:rPr>
          <w:t>_init</w:t>
        </w:r>
        <w:r>
          <w:rPr>
            <w:rFonts w:ascii="宋体" w:hAnsi="宋体" w:cs="宋体" w:hint="eastAsia"/>
            <w:kern w:val="0"/>
          </w:rPr>
          <w:t>函数调用后</w:t>
        </w:r>
      </w:ins>
    </w:p>
    <w:p w:rsidR="007A427E" w:rsidRDefault="0053668D" w:rsidP="0053668D">
      <w:pPr>
        <w:spacing w:line="240" w:lineRule="auto"/>
        <w:rPr>
          <w:ins w:id="276" w:author="3287215331@qq.com" w:date="2018-12-31T21:22:00Z"/>
          <w:rFonts w:ascii="宋体" w:hAnsi="宋体" w:cs="宋体"/>
          <w:kern w:val="0"/>
        </w:rPr>
        <w:pPrChange w:id="277" w:author="3287215331@qq.com" w:date="2018-12-31T20:59:00Z">
          <w:pPr>
            <w:ind w:firstLineChars="200" w:firstLine="480"/>
          </w:pPr>
        </w:pPrChange>
      </w:pPr>
      <w:ins w:id="278" w:author="3287215331@qq.com" w:date="2018-12-31T20:59:00Z">
        <w:r w:rsidRPr="0053668D">
          <w:rPr>
            <w:rFonts w:ascii="宋体" w:hAnsi="宋体" w:cs="宋体" w:hint="eastAsia"/>
            <w:b/>
            <w:kern w:val="0"/>
            <w:rPrChange w:id="279" w:author="3287215331@qq.com" w:date="2018-12-31T20:59:00Z">
              <w:rPr>
                <w:rFonts w:ascii="宋体" w:hAnsi="宋体" w:cs="宋体" w:hint="eastAsia"/>
                <w:kern w:val="0"/>
              </w:rPr>
            </w:rPrChange>
          </w:rPr>
          <w:t>3）</w:t>
        </w:r>
        <w:r w:rsidRPr="0053668D">
          <w:rPr>
            <w:rFonts w:ascii="宋体" w:hAnsi="宋体" w:cs="宋体" w:hint="eastAsia"/>
            <w:kern w:val="0"/>
            <w:rPrChange w:id="280" w:author="3287215331@qq.com" w:date="2018-12-31T20:59:00Z">
              <w:rPr>
                <w:rFonts w:ascii="宋体" w:hAnsi="宋体" w:cs="宋体" w:hint="eastAsia"/>
                <w:b/>
                <w:kern w:val="0"/>
              </w:rPr>
            </w:rPrChange>
          </w:rPr>
          <w:t>我们进一步发现</w:t>
        </w:r>
      </w:ins>
      <w:ins w:id="281" w:author="3287215331@qq.com" w:date="2018-12-31T21:00:00Z">
        <w:r>
          <w:rPr>
            <w:rFonts w:ascii="宋体" w:hAnsi="宋体" w:cs="宋体" w:hint="eastAsia"/>
            <w:kern w:val="0"/>
          </w:rPr>
          <w:t>，改变的是：</w:t>
        </w:r>
      </w:ins>
      <w:ins w:id="282" w:author="3287215331@qq.com" w:date="2018-12-31T21:03:00Z">
        <w:r>
          <w:rPr>
            <w:rFonts w:ascii="宋体" w:hAnsi="宋体" w:cs="宋体" w:hint="eastAsia"/>
            <w:kern w:val="0"/>
          </w:rPr>
          <w:t>从</w:t>
        </w:r>
      </w:ins>
      <w:ins w:id="283" w:author="3287215331@qq.com" w:date="2018-12-31T21:01:00Z">
        <w:r>
          <w:rPr>
            <w:rFonts w:ascii="宋体" w:hAnsi="宋体" w:cs="宋体" w:hint="eastAsia"/>
            <w:kern w:val="0"/>
          </w:rPr>
          <w:t>地址0</w:t>
        </w:r>
        <w:r>
          <w:rPr>
            <w:rFonts w:ascii="宋体" w:hAnsi="宋体" w:cs="宋体"/>
            <w:kern w:val="0"/>
          </w:rPr>
          <w:t>x6</w:t>
        </w:r>
      </w:ins>
      <w:ins w:id="284" w:author="3287215331@qq.com" w:date="2018-12-31T21:02:00Z">
        <w:r>
          <w:rPr>
            <w:rFonts w:ascii="宋体" w:hAnsi="宋体" w:cs="宋体"/>
            <w:kern w:val="0"/>
          </w:rPr>
          <w:t>001008</w:t>
        </w:r>
      </w:ins>
      <w:ins w:id="285" w:author="3287215331@qq.com" w:date="2018-12-31T21:03:00Z">
        <w:r>
          <w:rPr>
            <w:rFonts w:ascii="宋体" w:hAnsi="宋体" w:cs="宋体" w:hint="eastAsia"/>
            <w:kern w:val="0"/>
          </w:rPr>
          <w:t>处，由00</w:t>
        </w:r>
        <w:r>
          <w:rPr>
            <w:rFonts w:ascii="宋体" w:hAnsi="宋体" w:cs="宋体"/>
            <w:kern w:val="0"/>
          </w:rPr>
          <w:t xml:space="preserve"> </w:t>
        </w:r>
        <w:r>
          <w:rPr>
            <w:rFonts w:ascii="宋体" w:hAnsi="宋体" w:cs="宋体" w:hint="eastAsia"/>
            <w:kern w:val="0"/>
          </w:rPr>
          <w:t>00</w:t>
        </w:r>
        <w:r>
          <w:rPr>
            <w:rFonts w:ascii="宋体" w:hAnsi="宋体" w:cs="宋体"/>
            <w:kern w:val="0"/>
          </w:rPr>
          <w:t xml:space="preserve"> </w:t>
        </w:r>
        <w:r>
          <w:rPr>
            <w:rFonts w:ascii="宋体" w:hAnsi="宋体" w:cs="宋体" w:hint="eastAsia"/>
            <w:kern w:val="0"/>
          </w:rPr>
          <w:t>00</w:t>
        </w:r>
      </w:ins>
      <w:ins w:id="286" w:author="3287215331@qq.com" w:date="2018-12-31T21:04:00Z">
        <w:r>
          <w:rPr>
            <w:rFonts w:ascii="宋体" w:hAnsi="宋体" w:cs="宋体"/>
            <w:kern w:val="0"/>
          </w:rPr>
          <w:t xml:space="preserve"> </w:t>
        </w:r>
        <w:r>
          <w:rPr>
            <w:rFonts w:ascii="宋体" w:hAnsi="宋体" w:cs="宋体" w:hint="eastAsia"/>
            <w:kern w:val="0"/>
          </w:rPr>
          <w:t>00</w:t>
        </w:r>
        <w:r>
          <w:rPr>
            <w:rFonts w:ascii="宋体" w:hAnsi="宋体" w:cs="宋体"/>
            <w:kern w:val="0"/>
          </w:rPr>
          <w:t xml:space="preserve"> </w:t>
        </w:r>
        <w:r>
          <w:rPr>
            <w:rFonts w:ascii="宋体" w:hAnsi="宋体" w:cs="宋体" w:hint="eastAsia"/>
            <w:kern w:val="0"/>
          </w:rPr>
          <w:t>00</w:t>
        </w:r>
        <w:r>
          <w:rPr>
            <w:rFonts w:ascii="宋体" w:hAnsi="宋体" w:cs="宋体"/>
            <w:kern w:val="0"/>
          </w:rPr>
          <w:t xml:space="preserve"> </w:t>
        </w:r>
        <w:r>
          <w:rPr>
            <w:rFonts w:ascii="宋体" w:hAnsi="宋体" w:cs="宋体" w:hint="eastAsia"/>
            <w:kern w:val="0"/>
          </w:rPr>
          <w:t>00</w:t>
        </w:r>
      </w:ins>
      <w:ins w:id="287" w:author="3287215331@qq.com" w:date="2018-12-31T21:03:00Z">
        <w:r>
          <w:rPr>
            <w:rFonts w:ascii="宋体" w:hAnsi="宋体" w:cs="宋体" w:hint="eastAsia"/>
            <w:kern w:val="0"/>
          </w:rPr>
          <w:t>变为了70</w:t>
        </w:r>
        <w:r>
          <w:rPr>
            <w:rFonts w:ascii="宋体" w:hAnsi="宋体" w:cs="宋体"/>
            <w:kern w:val="0"/>
          </w:rPr>
          <w:t xml:space="preserve"> </w:t>
        </w:r>
        <w:r>
          <w:rPr>
            <w:rFonts w:ascii="宋体" w:hAnsi="宋体" w:cs="宋体" w:hint="eastAsia"/>
            <w:kern w:val="0"/>
          </w:rPr>
          <w:t>01</w:t>
        </w:r>
        <w:r>
          <w:rPr>
            <w:rFonts w:ascii="宋体" w:hAnsi="宋体" w:cs="宋体"/>
            <w:kern w:val="0"/>
          </w:rPr>
          <w:t xml:space="preserve"> </w:t>
        </w:r>
        <w:r>
          <w:rPr>
            <w:rFonts w:ascii="宋体" w:hAnsi="宋体" w:cs="宋体" w:hint="eastAsia"/>
            <w:kern w:val="0"/>
          </w:rPr>
          <w:t>70</w:t>
        </w:r>
        <w:r>
          <w:rPr>
            <w:rFonts w:ascii="宋体" w:hAnsi="宋体" w:cs="宋体"/>
            <w:kern w:val="0"/>
          </w:rPr>
          <w:t xml:space="preserve"> </w:t>
        </w:r>
        <w:r>
          <w:rPr>
            <w:rFonts w:ascii="宋体" w:hAnsi="宋体" w:cs="宋体" w:hint="eastAsia"/>
            <w:kern w:val="0"/>
          </w:rPr>
          <w:t>ff</w:t>
        </w:r>
        <w:r>
          <w:rPr>
            <w:rFonts w:ascii="宋体" w:hAnsi="宋体" w:cs="宋体"/>
            <w:kern w:val="0"/>
          </w:rPr>
          <w:t xml:space="preserve"> </w:t>
        </w:r>
        <w:r>
          <w:rPr>
            <w:rFonts w:ascii="宋体" w:hAnsi="宋体" w:cs="宋体" w:hint="eastAsia"/>
            <w:kern w:val="0"/>
          </w:rPr>
          <w:t>fb</w:t>
        </w:r>
        <w:r>
          <w:rPr>
            <w:rFonts w:ascii="宋体" w:hAnsi="宋体" w:cs="宋体"/>
            <w:kern w:val="0"/>
          </w:rPr>
          <w:t xml:space="preserve"> </w:t>
        </w:r>
        <w:r>
          <w:rPr>
            <w:rFonts w:ascii="宋体" w:hAnsi="宋体" w:cs="宋体" w:hint="eastAsia"/>
            <w:kern w:val="0"/>
          </w:rPr>
          <w:t>7e</w:t>
        </w:r>
      </w:ins>
      <w:ins w:id="288" w:author="3287215331@qq.com" w:date="2018-12-31T21:04:00Z">
        <w:r>
          <w:rPr>
            <w:rFonts w:ascii="宋体" w:hAnsi="宋体" w:cs="宋体" w:hint="eastAsia"/>
            <w:kern w:val="0"/>
          </w:rPr>
          <w:t>。</w:t>
        </w:r>
      </w:ins>
      <w:ins w:id="289" w:author="3287215331@qq.com" w:date="2018-12-31T21:06:00Z">
        <w:r>
          <w:rPr>
            <w:rFonts w:ascii="宋体" w:hAnsi="宋体" w:cs="宋体" w:hint="eastAsia"/>
            <w:kern w:val="0"/>
          </w:rPr>
          <w:t>由</w:t>
        </w:r>
        <w:r w:rsidR="000648BD">
          <w:rPr>
            <w:rFonts w:ascii="宋体" w:hAnsi="宋体" w:cs="宋体" w:hint="eastAsia"/>
            <w:kern w:val="0"/>
          </w:rPr>
          <w:t>00</w:t>
        </w:r>
        <w:r w:rsidR="000648BD">
          <w:rPr>
            <w:rFonts w:ascii="宋体" w:hAnsi="宋体" w:cs="宋体"/>
            <w:kern w:val="0"/>
          </w:rPr>
          <w:t xml:space="preserve"> </w:t>
        </w:r>
        <w:r w:rsidR="000648BD">
          <w:rPr>
            <w:rFonts w:ascii="宋体" w:hAnsi="宋体" w:cs="宋体" w:hint="eastAsia"/>
            <w:kern w:val="0"/>
          </w:rPr>
          <w:t>00</w:t>
        </w:r>
        <w:r w:rsidR="000648BD">
          <w:rPr>
            <w:rFonts w:ascii="宋体" w:hAnsi="宋体" w:cs="宋体"/>
            <w:kern w:val="0"/>
          </w:rPr>
          <w:t xml:space="preserve"> </w:t>
        </w:r>
        <w:r w:rsidR="000648BD">
          <w:rPr>
            <w:rFonts w:ascii="宋体" w:hAnsi="宋体" w:cs="宋体" w:hint="eastAsia"/>
            <w:kern w:val="0"/>
          </w:rPr>
          <w:t>00</w:t>
        </w:r>
        <w:r w:rsidR="000648BD">
          <w:rPr>
            <w:rFonts w:ascii="宋体" w:hAnsi="宋体" w:cs="宋体"/>
            <w:kern w:val="0"/>
          </w:rPr>
          <w:t xml:space="preserve"> </w:t>
        </w:r>
        <w:r w:rsidR="000648BD">
          <w:rPr>
            <w:rFonts w:ascii="宋体" w:hAnsi="宋体" w:cs="宋体" w:hint="eastAsia"/>
            <w:kern w:val="0"/>
          </w:rPr>
          <w:t>00</w:t>
        </w:r>
        <w:r w:rsidR="000648BD">
          <w:rPr>
            <w:rFonts w:ascii="宋体" w:hAnsi="宋体" w:cs="宋体"/>
            <w:kern w:val="0"/>
          </w:rPr>
          <w:t xml:space="preserve"> </w:t>
        </w:r>
        <w:r w:rsidR="000648BD">
          <w:rPr>
            <w:rFonts w:ascii="宋体" w:hAnsi="宋体" w:cs="宋体" w:hint="eastAsia"/>
            <w:kern w:val="0"/>
          </w:rPr>
          <w:t>00</w:t>
        </w:r>
        <w:r w:rsidR="000648BD">
          <w:rPr>
            <w:rFonts w:ascii="宋体" w:hAnsi="宋体" w:cs="宋体"/>
            <w:kern w:val="0"/>
          </w:rPr>
          <w:t xml:space="preserve"> </w:t>
        </w:r>
        <w:r w:rsidR="000648BD">
          <w:rPr>
            <w:rFonts w:ascii="宋体" w:hAnsi="宋体" w:cs="宋体" w:hint="eastAsia"/>
            <w:kern w:val="0"/>
          </w:rPr>
          <w:t>00变为</w:t>
        </w:r>
      </w:ins>
      <w:ins w:id="290" w:author="3287215331@qq.com" w:date="2018-12-31T21:07:00Z">
        <w:r w:rsidR="000648BD">
          <w:rPr>
            <w:rFonts w:ascii="宋体" w:hAnsi="宋体" w:cs="宋体" w:hint="eastAsia"/>
            <w:kern w:val="0"/>
          </w:rPr>
          <w:t>80</w:t>
        </w:r>
        <w:r w:rsidR="000648BD">
          <w:rPr>
            <w:rFonts w:ascii="宋体" w:hAnsi="宋体" w:cs="宋体"/>
            <w:kern w:val="0"/>
          </w:rPr>
          <w:t xml:space="preserve"> </w:t>
        </w:r>
        <w:r w:rsidR="000648BD">
          <w:rPr>
            <w:rFonts w:ascii="宋体" w:hAnsi="宋体" w:cs="宋体" w:hint="eastAsia"/>
            <w:kern w:val="0"/>
          </w:rPr>
          <w:t>e6</w:t>
        </w:r>
        <w:r w:rsidR="000648BD">
          <w:rPr>
            <w:rFonts w:ascii="宋体" w:hAnsi="宋体" w:cs="宋体"/>
            <w:kern w:val="0"/>
          </w:rPr>
          <w:t xml:space="preserve"> </w:t>
        </w:r>
        <w:r w:rsidR="000648BD">
          <w:rPr>
            <w:rFonts w:ascii="宋体" w:hAnsi="宋体" w:cs="宋体" w:hint="eastAsia"/>
            <w:kern w:val="0"/>
          </w:rPr>
          <w:t>4e</w:t>
        </w:r>
        <w:r w:rsidR="000648BD">
          <w:rPr>
            <w:rFonts w:ascii="宋体" w:hAnsi="宋体" w:cs="宋体"/>
            <w:kern w:val="0"/>
          </w:rPr>
          <w:t xml:space="preserve"> </w:t>
        </w:r>
        <w:r w:rsidR="000648BD">
          <w:rPr>
            <w:rFonts w:ascii="宋体" w:hAnsi="宋体" w:cs="宋体" w:hint="eastAsia"/>
            <w:kern w:val="0"/>
          </w:rPr>
          <w:t>ff</w:t>
        </w:r>
        <w:r w:rsidR="000648BD">
          <w:rPr>
            <w:rFonts w:ascii="宋体" w:hAnsi="宋体" w:cs="宋体"/>
            <w:kern w:val="0"/>
          </w:rPr>
          <w:t xml:space="preserve"> </w:t>
        </w:r>
        <w:r w:rsidR="000648BD">
          <w:rPr>
            <w:rFonts w:ascii="宋体" w:hAnsi="宋体" w:cs="宋体" w:hint="eastAsia"/>
            <w:kern w:val="0"/>
          </w:rPr>
          <w:t>fb</w:t>
        </w:r>
        <w:r w:rsidR="000648BD">
          <w:rPr>
            <w:rFonts w:ascii="宋体" w:hAnsi="宋体" w:cs="宋体"/>
            <w:kern w:val="0"/>
          </w:rPr>
          <w:t xml:space="preserve"> </w:t>
        </w:r>
        <w:r w:rsidR="000648BD">
          <w:rPr>
            <w:rFonts w:ascii="宋体" w:hAnsi="宋体" w:cs="宋体" w:hint="eastAsia"/>
            <w:kern w:val="0"/>
          </w:rPr>
          <w:t>7e</w:t>
        </w:r>
      </w:ins>
      <w:ins w:id="291" w:author="3287215331@qq.com" w:date="2018-12-31T21:08:00Z">
        <w:r w:rsidR="000648BD">
          <w:rPr>
            <w:rFonts w:ascii="宋体" w:hAnsi="宋体" w:cs="宋体" w:hint="eastAsia"/>
            <w:kern w:val="0"/>
          </w:rPr>
          <w:t>。由于机器为小端，则这两处改编成的地址应该是0</w:t>
        </w:r>
        <w:r w:rsidR="000648BD">
          <w:rPr>
            <w:rFonts w:ascii="宋体" w:hAnsi="宋体" w:cs="宋体"/>
            <w:kern w:val="0"/>
          </w:rPr>
          <w:t xml:space="preserve">x7e fb </w:t>
        </w:r>
      </w:ins>
      <w:ins w:id="292" w:author="3287215331@qq.com" w:date="2018-12-31T21:09:00Z">
        <w:r w:rsidR="000648BD">
          <w:rPr>
            <w:rFonts w:ascii="宋体" w:hAnsi="宋体" w:cs="宋体"/>
            <w:kern w:val="0"/>
          </w:rPr>
          <w:t>ff 70 01 70</w:t>
        </w:r>
      </w:ins>
      <w:ins w:id="293" w:author="3287215331@qq.com" w:date="2018-12-31T21:21:00Z">
        <w:r w:rsidR="007A427E">
          <w:rPr>
            <w:rFonts w:ascii="宋体" w:hAnsi="宋体" w:cs="宋体" w:hint="eastAsia"/>
            <w:kern w:val="0"/>
          </w:rPr>
          <w:t>和0x</w:t>
        </w:r>
        <w:r w:rsidR="007A427E">
          <w:rPr>
            <w:rFonts w:ascii="宋体" w:hAnsi="宋体" w:cs="宋体"/>
            <w:kern w:val="0"/>
          </w:rPr>
          <w:t>7e fb ff 4e e6 80</w:t>
        </w:r>
        <w:r w:rsidR="007A427E">
          <w:rPr>
            <w:rFonts w:ascii="宋体" w:hAnsi="宋体" w:cs="宋体" w:hint="eastAsia"/>
            <w:kern w:val="0"/>
          </w:rPr>
          <w:t>。</w:t>
        </w:r>
      </w:ins>
    </w:p>
    <w:p w:rsidR="000B6263" w:rsidRPr="007A427E" w:rsidRDefault="007A427E" w:rsidP="007A427E">
      <w:pPr>
        <w:spacing w:line="240" w:lineRule="auto"/>
        <w:rPr>
          <w:rFonts w:ascii="宋体" w:hAnsi="宋体" w:cs="宋体" w:hint="eastAsia"/>
          <w:b/>
          <w:kern w:val="0"/>
          <w:rPrChange w:id="294" w:author="3287215331@qq.com" w:date="2018-12-31T21:22:00Z">
            <w:rPr>
              <w:rFonts w:hint="eastAsia"/>
            </w:rPr>
          </w:rPrChange>
        </w:rPr>
        <w:pPrChange w:id="295" w:author="3287215331@qq.com" w:date="2018-12-31T20:59:00Z">
          <w:pPr>
            <w:ind w:firstLineChars="200" w:firstLine="480"/>
          </w:pPr>
        </w:pPrChange>
      </w:pPr>
      <w:ins w:id="296" w:author="3287215331@qq.com" w:date="2018-12-31T21:22:00Z">
        <w:r w:rsidRPr="007A427E">
          <w:rPr>
            <w:rFonts w:ascii="宋体" w:hAnsi="宋体" w:cs="宋体" w:hint="eastAsia"/>
            <w:b/>
            <w:kern w:val="0"/>
            <w:rPrChange w:id="297" w:author="3287215331@qq.com" w:date="2018-12-31T21:22:00Z">
              <w:rPr>
                <w:rFonts w:ascii="宋体" w:hAnsi="宋体" w:cs="宋体" w:hint="eastAsia"/>
                <w:kern w:val="0"/>
              </w:rPr>
            </w:rPrChange>
          </w:rPr>
          <w:t>4）</w:t>
        </w:r>
        <w:r w:rsidRPr="007A427E">
          <w:rPr>
            <w:rFonts w:ascii="宋体" w:hAnsi="宋体" w:cs="宋体" w:hint="eastAsia"/>
            <w:kern w:val="0"/>
            <w:rPrChange w:id="298" w:author="3287215331@qq.com" w:date="2018-12-31T21:22:00Z">
              <w:rPr>
                <w:rFonts w:ascii="宋体" w:hAnsi="宋体" w:cs="宋体" w:hint="eastAsia"/>
                <w:b/>
                <w:kern w:val="0"/>
              </w:rPr>
            </w:rPrChange>
          </w:rPr>
          <w:t>在之后的函数调用时，首先跳转到</w:t>
        </w:r>
        <w:r>
          <w:rPr>
            <w:rFonts w:ascii="宋体" w:hAnsi="宋体" w:cs="宋体" w:hint="eastAsia"/>
            <w:kern w:val="0"/>
            <w:rPrChange w:id="299" w:author="3287215331@qq.com" w:date="2018-12-31T21:22:00Z">
              <w:rPr>
                <w:rFonts w:ascii="宋体" w:hAnsi="宋体" w:cs="宋体" w:hint="eastAsia"/>
                <w:kern w:val="0"/>
              </w:rPr>
            </w:rPrChange>
          </w:rPr>
          <w:t>PLT</w:t>
        </w:r>
        <w:r w:rsidRPr="007A427E">
          <w:rPr>
            <w:rFonts w:ascii="宋体" w:hAnsi="宋体" w:cs="宋体" w:hint="eastAsia"/>
            <w:kern w:val="0"/>
            <w:rPrChange w:id="300" w:author="3287215331@qq.com" w:date="2018-12-31T21:22:00Z">
              <w:rPr>
                <w:rFonts w:ascii="宋体" w:hAnsi="宋体" w:cs="宋体" w:hint="eastAsia"/>
                <w:b/>
                <w:kern w:val="0"/>
              </w:rPr>
            </w:rPrChange>
          </w:rPr>
          <w:t>执行</w:t>
        </w:r>
        <w:r>
          <w:rPr>
            <w:rFonts w:ascii="宋体" w:hAnsi="宋体" w:cs="宋体" w:hint="eastAsia"/>
            <w:kern w:val="0"/>
            <w:rPrChange w:id="301" w:author="3287215331@qq.com" w:date="2018-12-31T21:22:00Z">
              <w:rPr>
                <w:rFonts w:ascii="宋体" w:hAnsi="宋体" w:cs="宋体" w:hint="eastAsia"/>
                <w:kern w:val="0"/>
              </w:rPr>
            </w:rPrChange>
          </w:rPr>
          <w:t>.plt</w:t>
        </w:r>
        <w:r w:rsidRPr="007A427E">
          <w:rPr>
            <w:rFonts w:ascii="宋体" w:hAnsi="宋体" w:cs="宋体" w:hint="eastAsia"/>
            <w:kern w:val="0"/>
            <w:rPrChange w:id="302" w:author="3287215331@qq.com" w:date="2018-12-31T21:22:00Z">
              <w:rPr>
                <w:rFonts w:ascii="宋体" w:hAnsi="宋体" w:cs="宋体" w:hint="eastAsia"/>
                <w:b/>
                <w:kern w:val="0"/>
              </w:rPr>
            </w:rPrChange>
          </w:rPr>
          <w:t>中逻辑，第一次访问跳转时</w:t>
        </w:r>
        <w:r>
          <w:rPr>
            <w:rFonts w:ascii="宋体" w:hAnsi="宋体" w:cs="宋体" w:hint="eastAsia"/>
            <w:kern w:val="0"/>
          </w:rPr>
          <w:t>，</w:t>
        </w:r>
        <w:r w:rsidRPr="007A427E">
          <w:rPr>
            <w:rFonts w:ascii="宋体" w:hAnsi="宋体" w:cs="宋体" w:hint="eastAsia"/>
            <w:kern w:val="0"/>
            <w:rPrChange w:id="303" w:author="3287215331@qq.com" w:date="2018-12-31T21:22:00Z">
              <w:rPr>
                <w:rFonts w:ascii="宋体" w:hAnsi="宋体" w:cs="宋体" w:hint="eastAsia"/>
                <w:b/>
                <w:kern w:val="0"/>
              </w:rPr>
            </w:rPrChange>
          </w:rPr>
          <w:t>GOT 地址为下一条指令，将函数序号压栈，然后跳转到PLT[0]，在 PLT[0]中将重 定位表地址压栈，然后访问动态链接器，在动态链接器中使用函数序号和重定位 表确定函数运行时地址，重写 GOT，再将控制传递给目标函数。之后如果对同样函数调用，第一次访问跳转直接跳转到目标函数。</w:t>
        </w:r>
      </w:ins>
      <w:del w:id="304" w:author="3287215331@qq.com" w:date="2018-12-31T20:49:00Z">
        <w:r w:rsidR="000B6263" w:rsidRPr="007A427E" w:rsidDel="00D13AD7">
          <w:rPr>
            <w:rFonts w:ascii="宋体" w:eastAsia="黑体" w:hAnsi="宋体" w:cs="宋体" w:hint="eastAsia"/>
            <w:b/>
            <w:kern w:val="0"/>
            <w:sz w:val="30"/>
            <w:szCs w:val="30"/>
            <w:rPrChange w:id="305" w:author="3287215331@qq.com" w:date="2018-12-31T21:22:00Z">
              <w:rPr>
                <w:rFonts w:hint="eastAsia"/>
              </w:rPr>
            </w:rPrChange>
          </w:rPr>
          <w:delText>分</w:delText>
        </w:r>
        <w:r w:rsidR="000B6263" w:rsidRPr="007A427E" w:rsidDel="00D13AD7">
          <w:rPr>
            <w:rFonts w:ascii="黑体" w:eastAsia="黑体" w:hint="eastAsia"/>
            <w:b/>
            <w:kern w:val="0"/>
            <w:sz w:val="30"/>
            <w:szCs w:val="30"/>
            <w:rPrChange w:id="306" w:author="3287215331@qq.com" w:date="2018-12-31T21:22:00Z">
              <w:rPr>
                <w:rFonts w:hint="eastAsia"/>
              </w:rPr>
            </w:rPrChange>
          </w:rPr>
          <w:delText>析</w:delText>
        </w:r>
        <w:r w:rsidR="000B6263" w:rsidRPr="007A427E" w:rsidDel="00D13AD7">
          <w:rPr>
            <w:rFonts w:ascii="黑体" w:eastAsia="黑体" w:hint="eastAsia"/>
            <w:b/>
            <w:kern w:val="0"/>
            <w:sz w:val="30"/>
            <w:szCs w:val="30"/>
            <w:rPrChange w:id="307" w:author="3287215331@qq.com" w:date="2018-12-31T21:22:00Z">
              <w:rPr>
                <w:rFonts w:hint="eastAsia"/>
              </w:rPr>
            </w:rPrChange>
          </w:rPr>
          <w:delText>hello</w:delText>
        </w:r>
        <w:r w:rsidR="000B6263" w:rsidRPr="007A427E" w:rsidDel="00D13AD7">
          <w:rPr>
            <w:rFonts w:ascii="黑体" w:eastAsia="黑体" w:hint="eastAsia"/>
            <w:b/>
            <w:kern w:val="0"/>
            <w:sz w:val="30"/>
            <w:szCs w:val="30"/>
            <w:rPrChange w:id="308" w:author="3287215331@qq.com" w:date="2018-12-31T21:22:00Z">
              <w:rPr>
                <w:rFonts w:hint="eastAsia"/>
              </w:rPr>
            </w:rPrChange>
          </w:rPr>
          <w:delText>程序的动态链接项目，通过</w:delText>
        </w:r>
        <w:r w:rsidR="000B6263" w:rsidRPr="007A427E" w:rsidDel="00D13AD7">
          <w:rPr>
            <w:rFonts w:ascii="黑体" w:eastAsia="黑体" w:hint="eastAsia"/>
            <w:b/>
            <w:kern w:val="0"/>
            <w:sz w:val="30"/>
            <w:szCs w:val="30"/>
            <w:rPrChange w:id="309" w:author="3287215331@qq.com" w:date="2018-12-31T21:22:00Z">
              <w:rPr>
                <w:rFonts w:hint="eastAsia"/>
              </w:rPr>
            </w:rPrChange>
          </w:rPr>
          <w:delText>edb</w:delText>
        </w:r>
        <w:r w:rsidR="000B6263" w:rsidRPr="007A427E" w:rsidDel="00D13AD7">
          <w:rPr>
            <w:rFonts w:ascii="黑体" w:eastAsia="黑体" w:hint="eastAsia"/>
            <w:b/>
            <w:kern w:val="0"/>
            <w:sz w:val="30"/>
            <w:szCs w:val="30"/>
            <w:rPrChange w:id="310" w:author="3287215331@qq.com" w:date="2018-12-31T21:22:00Z">
              <w:rPr>
                <w:rFonts w:hint="eastAsia"/>
              </w:rPr>
            </w:rPrChange>
          </w:rPr>
          <w:delText>调试，分析在</w:delText>
        </w:r>
        <w:r w:rsidR="000B6263" w:rsidRPr="007A427E" w:rsidDel="00D13AD7">
          <w:rPr>
            <w:rFonts w:ascii="黑体" w:eastAsia="黑体" w:hint="eastAsia"/>
            <w:b/>
            <w:kern w:val="0"/>
            <w:sz w:val="30"/>
            <w:szCs w:val="30"/>
            <w:rPrChange w:id="311" w:author="3287215331@qq.com" w:date="2018-12-31T21:22:00Z">
              <w:rPr>
                <w:rFonts w:hint="eastAsia"/>
              </w:rPr>
            </w:rPrChange>
          </w:rPr>
          <w:delText>dl_init</w:delText>
        </w:r>
        <w:r w:rsidR="000B6263" w:rsidRPr="007A427E" w:rsidDel="00D13AD7">
          <w:rPr>
            <w:rFonts w:ascii="黑体" w:eastAsia="黑体" w:hint="eastAsia"/>
            <w:b/>
            <w:kern w:val="0"/>
            <w:sz w:val="30"/>
            <w:szCs w:val="30"/>
            <w:rPrChange w:id="312" w:author="3287215331@qq.com" w:date="2018-12-31T21:22:00Z">
              <w:rPr>
                <w:rFonts w:hint="eastAsia"/>
              </w:rPr>
            </w:rPrChange>
          </w:rPr>
          <w:delText>前后，这些项目的内容变化。要截图标识说明。</w:delText>
        </w:r>
      </w:del>
    </w:p>
    <w:p w:rsidR="000B6263" w:rsidRDefault="000B6263">
      <w:pPr>
        <w:pStyle w:val="2"/>
        <w:rPr>
          <w:rFonts w:hint="eastAsia"/>
        </w:rPr>
      </w:pPr>
      <w:bookmarkStart w:id="313" w:name="_Toc532238425"/>
      <w:r>
        <w:rPr>
          <w:rFonts w:hint="eastAsia"/>
        </w:rPr>
        <w:t>5.8 本章小结</w:t>
      </w:r>
      <w:bookmarkEnd w:id="313"/>
    </w:p>
    <w:p w:rsidR="000B6263" w:rsidRDefault="00C31DC2" w:rsidP="00E744A2">
      <w:pPr>
        <w:pStyle w:val="aa"/>
        <w:adjustRightInd w:val="0"/>
        <w:snapToGrid w:val="0"/>
        <w:ind w:firstLine="480"/>
        <w:rPr>
          <w:rFonts w:hint="eastAsia"/>
        </w:rPr>
      </w:pPr>
      <w:r>
        <w:rPr>
          <w:rFonts w:hint="eastAsia"/>
        </w:rPr>
        <w:t>本章结合实验中的</w:t>
      </w:r>
      <w:r>
        <w:rPr>
          <w:rFonts w:hint="eastAsia"/>
        </w:rPr>
        <w:t>hello</w:t>
      </w:r>
      <w:r>
        <w:rPr>
          <w:rFonts w:hint="eastAsia"/>
        </w:rPr>
        <w:t>可执行程序依此介绍了链接的概念及作用，在</w:t>
      </w:r>
      <w:r>
        <w:rPr>
          <w:rFonts w:hint="eastAsia"/>
        </w:rPr>
        <w:t>Ubuntu</w:t>
      </w:r>
      <w:r>
        <w:rPr>
          <w:rFonts w:hint="eastAsia"/>
        </w:rPr>
        <w:t>下链接的命令行；并对</w:t>
      </w:r>
      <w:r>
        <w:rPr>
          <w:rFonts w:hint="eastAsia"/>
        </w:rPr>
        <w:t>hello</w:t>
      </w:r>
      <w:r>
        <w:rPr>
          <w:rFonts w:hint="eastAsia"/>
        </w:rPr>
        <w:t>的</w:t>
      </w:r>
      <w:r>
        <w:rPr>
          <w:rFonts w:hint="eastAsia"/>
        </w:rPr>
        <w:t>elf</w:t>
      </w:r>
      <w:r>
        <w:rPr>
          <w:rFonts w:hint="eastAsia"/>
        </w:rPr>
        <w:t>格式进行了详细的分析对比，同时注意到了</w:t>
      </w:r>
      <w:r>
        <w:rPr>
          <w:rFonts w:hint="eastAsia"/>
        </w:rPr>
        <w:t>hello</w:t>
      </w:r>
      <w:r>
        <w:rPr>
          <w:rFonts w:hint="eastAsia"/>
        </w:rPr>
        <w:t>的虚拟地址空间知识；并通过反汇编</w:t>
      </w:r>
      <w:r>
        <w:rPr>
          <w:rFonts w:hint="eastAsia"/>
        </w:rPr>
        <w:t>hello</w:t>
      </w:r>
      <w:r>
        <w:rPr>
          <w:rFonts w:hint="eastAsia"/>
        </w:rPr>
        <w:t>文件，将其与</w:t>
      </w:r>
      <w:r>
        <w:rPr>
          <w:rFonts w:hint="eastAsia"/>
        </w:rPr>
        <w:t>hello.</w:t>
      </w:r>
      <w:r>
        <w:t>o</w:t>
      </w:r>
      <w:r>
        <w:rPr>
          <w:rFonts w:hint="eastAsia"/>
        </w:rPr>
        <w:t>反汇编文件对比，详细了解了重定位过程；遍历了整个</w:t>
      </w:r>
      <w:r>
        <w:rPr>
          <w:rFonts w:hint="eastAsia"/>
        </w:rPr>
        <w:t>hello</w:t>
      </w:r>
      <w:r>
        <w:rPr>
          <w:rFonts w:hint="eastAsia"/>
        </w:rPr>
        <w:t>的执行过程，在最后对</w:t>
      </w:r>
      <w:r>
        <w:rPr>
          <w:rFonts w:hint="eastAsia"/>
        </w:rPr>
        <w:t>hello</w:t>
      </w:r>
      <w:r>
        <w:rPr>
          <w:rFonts w:hint="eastAsia"/>
        </w:rPr>
        <w:t>进行了动态链接分析。</w:t>
      </w:r>
      <w:r w:rsidR="00E744A2">
        <w:rPr>
          <w:rFonts w:hint="eastAsia"/>
        </w:rPr>
        <w:t>相信通过本章的介绍，你已经对</w:t>
      </w:r>
      <w:r w:rsidR="00E744A2">
        <w:rPr>
          <w:rFonts w:hint="eastAsia"/>
        </w:rPr>
        <w:t>hello</w:t>
      </w:r>
      <w:r w:rsidR="00E744A2">
        <w:rPr>
          <w:rFonts w:hint="eastAsia"/>
        </w:rPr>
        <w:t>的链接过程烂熟于心了。</w:t>
      </w:r>
    </w:p>
    <w:p w:rsidR="000B6263" w:rsidRDefault="000B6263">
      <w:pPr>
        <w:pStyle w:val="1"/>
        <w:rPr>
          <w:rFonts w:hint="eastAsia"/>
          <w:lang w:val="en-US" w:eastAsia="zh-CN"/>
        </w:rPr>
      </w:pPr>
      <w:r>
        <w:br w:type="page"/>
      </w:r>
      <w:bookmarkStart w:id="314" w:name="_Toc532238426"/>
      <w:r>
        <w:rPr>
          <w:rFonts w:hint="eastAsia"/>
        </w:rPr>
        <w:lastRenderedPageBreak/>
        <w:t>第</w:t>
      </w:r>
      <w:r>
        <w:rPr>
          <w:rFonts w:hint="eastAsia"/>
          <w:lang w:val="en-US" w:eastAsia="zh-CN"/>
        </w:rPr>
        <w:t>6</w:t>
      </w:r>
      <w:r>
        <w:rPr>
          <w:rFonts w:hint="eastAsia"/>
        </w:rPr>
        <w:t xml:space="preserve">章 </w:t>
      </w:r>
      <w:r>
        <w:rPr>
          <w:rFonts w:hint="eastAsia"/>
          <w:lang w:val="en-US" w:eastAsia="zh-CN"/>
        </w:rPr>
        <w:t>hello进程管理</w:t>
      </w:r>
      <w:bookmarkEnd w:id="314"/>
    </w:p>
    <w:p w:rsidR="000B6263" w:rsidRDefault="000B6263">
      <w:pPr>
        <w:pStyle w:val="2"/>
        <w:rPr>
          <w:rFonts w:hint="eastAsia"/>
          <w:color w:val="FF0000"/>
        </w:rPr>
      </w:pPr>
      <w:bookmarkStart w:id="315" w:name="_Toc532238427"/>
      <w:r>
        <w:rPr>
          <w:rFonts w:hint="eastAsia"/>
        </w:rPr>
        <w:t>6.1 进程的概念与作用</w:t>
      </w:r>
      <w:bookmarkEnd w:id="315"/>
    </w:p>
    <w:p w:rsidR="000B6263" w:rsidRDefault="00FF15CC" w:rsidP="00FF15CC">
      <w:pPr>
        <w:pStyle w:val="aa"/>
        <w:numPr>
          <w:ilvl w:val="0"/>
          <w:numId w:val="16"/>
        </w:numPr>
        <w:adjustRightInd w:val="0"/>
        <w:snapToGrid w:val="0"/>
        <w:ind w:firstLineChars="0"/>
        <w:rPr>
          <w:b/>
        </w:rPr>
      </w:pPr>
      <w:r w:rsidRPr="00FF15CC">
        <w:rPr>
          <w:rFonts w:hint="eastAsia"/>
          <w:b/>
        </w:rPr>
        <w:t>概念</w:t>
      </w:r>
    </w:p>
    <w:p w:rsidR="00FF15CC" w:rsidRDefault="00FF15CC" w:rsidP="00FF15CC">
      <w:pPr>
        <w:pStyle w:val="aa"/>
        <w:adjustRightInd w:val="0"/>
        <w:snapToGrid w:val="0"/>
        <w:ind w:left="900" w:firstLineChars="0" w:firstLine="0"/>
        <w:rPr>
          <w:rFonts w:hint="eastAsia"/>
        </w:rPr>
      </w:pPr>
      <w:r>
        <w:rPr>
          <w:rFonts w:hint="eastAsia"/>
        </w:rPr>
        <w:t>狭义定义：进程是正在运行的程序的实例（</w:t>
      </w:r>
      <w:r>
        <w:rPr>
          <w:rFonts w:hint="eastAsia"/>
        </w:rPr>
        <w:t>an instance of a computer program that is being executed</w:t>
      </w:r>
      <w:r>
        <w:rPr>
          <w:rFonts w:hint="eastAsia"/>
        </w:rPr>
        <w:t>）。</w:t>
      </w:r>
    </w:p>
    <w:p w:rsidR="00FF15CC" w:rsidRDefault="00FF15CC" w:rsidP="00FF15CC">
      <w:pPr>
        <w:pStyle w:val="aa"/>
        <w:adjustRightInd w:val="0"/>
        <w:snapToGrid w:val="0"/>
        <w:ind w:left="900" w:firstLineChars="0" w:firstLine="0"/>
      </w:pPr>
      <w:r>
        <w:rPr>
          <w:rFonts w:hint="eastAsia"/>
        </w:rPr>
        <w:t>广义定义：进程是一个具有一定独立功能的程序关于某个数据集合的一次运行活动。它是操作系统动态执行的基本单元，在传统的操作系统中，进程既是基本的分配单元，也是基本的执行单元。</w:t>
      </w:r>
    </w:p>
    <w:p w:rsidR="00FF15CC" w:rsidRDefault="00FF15CC" w:rsidP="00FF15CC">
      <w:pPr>
        <w:pStyle w:val="aa"/>
        <w:numPr>
          <w:ilvl w:val="0"/>
          <w:numId w:val="16"/>
        </w:numPr>
        <w:adjustRightInd w:val="0"/>
        <w:snapToGrid w:val="0"/>
        <w:ind w:firstLineChars="0"/>
        <w:rPr>
          <w:b/>
        </w:rPr>
      </w:pPr>
      <w:r w:rsidRPr="00FF15CC">
        <w:rPr>
          <w:rFonts w:hint="eastAsia"/>
          <w:b/>
        </w:rPr>
        <w:t>作用</w:t>
      </w:r>
    </w:p>
    <w:p w:rsidR="00FF15CC" w:rsidRDefault="00FF15CC" w:rsidP="00FF15CC">
      <w:pPr>
        <w:pStyle w:val="aa"/>
        <w:adjustRightInd w:val="0"/>
        <w:snapToGrid w:val="0"/>
        <w:ind w:left="900" w:firstLineChars="0" w:firstLine="0"/>
      </w:pPr>
      <w:r>
        <w:rPr>
          <w:rFonts w:hint="eastAsia"/>
        </w:rPr>
        <w:t>1</w:t>
      </w:r>
      <w:r>
        <w:rPr>
          <w:rFonts w:hint="eastAsia"/>
        </w:rPr>
        <w:t>）在现代计算机中，进</w:t>
      </w:r>
      <w:r w:rsidRPr="00FF15CC">
        <w:rPr>
          <w:rFonts w:hint="eastAsia"/>
        </w:rPr>
        <w:t>程为用户提供了以下假象：我们的程序好像是系统中当前运行的唯一程序</w:t>
      </w:r>
      <w:r w:rsidRPr="00FF15CC">
        <w:rPr>
          <w:rFonts w:hint="eastAsia"/>
        </w:rPr>
        <w:t xml:space="preserve"> </w:t>
      </w:r>
      <w:r w:rsidRPr="00FF15CC">
        <w:rPr>
          <w:rFonts w:hint="eastAsia"/>
        </w:rPr>
        <w:t>一样，我们的程序好像是独占的使用处理器和内存，处理器好像是无间断的执行</w:t>
      </w:r>
      <w:r w:rsidRPr="00FF15CC">
        <w:rPr>
          <w:rFonts w:hint="eastAsia"/>
        </w:rPr>
        <w:t xml:space="preserve"> </w:t>
      </w:r>
      <w:r w:rsidRPr="00FF15CC">
        <w:rPr>
          <w:rFonts w:hint="eastAsia"/>
        </w:rPr>
        <w:t>我们程序中的指令，我们程序中的代码和数据好像是系统内存中唯一的对象</w:t>
      </w:r>
      <w:r>
        <w:rPr>
          <w:rFonts w:hint="eastAsia"/>
        </w:rPr>
        <w:t>。</w:t>
      </w:r>
    </w:p>
    <w:p w:rsidR="00FF15CC" w:rsidRDefault="00FF15CC" w:rsidP="00FF15CC">
      <w:pPr>
        <w:pStyle w:val="aa"/>
        <w:adjustRightInd w:val="0"/>
        <w:snapToGrid w:val="0"/>
        <w:ind w:left="900" w:firstLineChars="0" w:firstLine="0"/>
      </w:pPr>
      <w:r>
        <w:rPr>
          <w:rFonts w:hint="eastAsia"/>
        </w:rPr>
        <w:t>2</w:t>
      </w:r>
      <w:r>
        <w:rPr>
          <w:rFonts w:hint="eastAsia"/>
        </w:rPr>
        <w:t>）</w:t>
      </w:r>
      <w:r w:rsidRPr="00FF15CC">
        <w:rPr>
          <w:rFonts w:hint="eastAsia"/>
        </w:rPr>
        <w:t>每次用户通过向</w:t>
      </w:r>
      <w:r w:rsidRPr="00FF15CC">
        <w:rPr>
          <w:rFonts w:hint="eastAsia"/>
        </w:rPr>
        <w:t xml:space="preserve">shell </w:t>
      </w:r>
      <w:r w:rsidRPr="00FF15CC">
        <w:rPr>
          <w:rFonts w:hint="eastAsia"/>
        </w:rPr>
        <w:t>输入一个可执行目标文件的名字，运行程序时，</w:t>
      </w:r>
      <w:r w:rsidRPr="00FF15CC">
        <w:rPr>
          <w:rFonts w:hint="eastAsia"/>
        </w:rPr>
        <w:t xml:space="preserve"> shell </w:t>
      </w:r>
      <w:r w:rsidRPr="00FF15CC">
        <w:rPr>
          <w:rFonts w:hint="eastAsia"/>
        </w:rPr>
        <w:t>就会创建一个新的进程，然后在这个新进程的上下文中运行这个可执行目标文件。应用程序也能够创建新进程，并且在这个新进程的上下文中运行它们自己的代码或其他应用程序</w:t>
      </w:r>
      <w:r>
        <w:rPr>
          <w:rFonts w:hint="eastAsia"/>
        </w:rPr>
        <w:t>。</w:t>
      </w:r>
    </w:p>
    <w:p w:rsidR="00FF15CC" w:rsidRPr="00EA6399" w:rsidRDefault="00FF15CC" w:rsidP="00FF15CC">
      <w:pPr>
        <w:pStyle w:val="aa"/>
        <w:adjustRightInd w:val="0"/>
        <w:snapToGrid w:val="0"/>
        <w:ind w:left="900" w:firstLineChars="0" w:firstLine="0"/>
        <w:rPr>
          <w:rFonts w:hint="eastAsia"/>
          <w:u w:val="single"/>
        </w:rPr>
      </w:pPr>
      <w:r w:rsidRPr="00EA6399">
        <w:rPr>
          <w:rFonts w:hint="eastAsia"/>
          <w:u w:val="single"/>
        </w:rPr>
        <w:t>3</w:t>
      </w:r>
      <w:r w:rsidRPr="00EA6399">
        <w:rPr>
          <w:rFonts w:hint="eastAsia"/>
          <w:u w:val="single"/>
        </w:rPr>
        <w:t>）进程提供给应用程序两个关键抽象：一个独立的逻辑控制流；一个私有的地址空间。</w:t>
      </w:r>
    </w:p>
    <w:p w:rsidR="000B6263" w:rsidRDefault="000B6263">
      <w:pPr>
        <w:pStyle w:val="2"/>
        <w:rPr>
          <w:rFonts w:hint="eastAsia"/>
        </w:rPr>
      </w:pPr>
      <w:bookmarkStart w:id="316" w:name="_Toc532238428"/>
      <w:r>
        <w:rPr>
          <w:rFonts w:hint="eastAsia"/>
        </w:rPr>
        <w:t>6.2 简述壳Shell-bash的作用与处理流程</w:t>
      </w:r>
      <w:bookmarkEnd w:id="316"/>
    </w:p>
    <w:p w:rsidR="00EA6399" w:rsidRPr="00EA6399" w:rsidRDefault="00EA6399" w:rsidP="00EA6399">
      <w:pPr>
        <w:pStyle w:val="aa"/>
        <w:numPr>
          <w:ilvl w:val="0"/>
          <w:numId w:val="16"/>
        </w:numPr>
        <w:adjustRightInd w:val="0"/>
        <w:snapToGrid w:val="0"/>
        <w:ind w:firstLineChars="0"/>
      </w:pPr>
      <w:r w:rsidRPr="00EA6399">
        <w:rPr>
          <w:rFonts w:hint="eastAsia"/>
          <w:b/>
        </w:rPr>
        <w:t>作用</w:t>
      </w:r>
    </w:p>
    <w:p w:rsidR="000B6263" w:rsidRDefault="00EA6399" w:rsidP="00EA6399">
      <w:pPr>
        <w:pStyle w:val="aa"/>
        <w:adjustRightInd w:val="0"/>
        <w:snapToGrid w:val="0"/>
        <w:ind w:left="900" w:firstLineChars="0" w:firstLine="0"/>
      </w:pPr>
      <w:r>
        <w:rPr>
          <w:rFonts w:hint="eastAsia"/>
        </w:rPr>
        <w:t>Shell</w:t>
      </w:r>
      <w:r>
        <w:rPr>
          <w:rFonts w:hint="eastAsia"/>
        </w:rPr>
        <w:t>是</w:t>
      </w:r>
      <w:r w:rsidRPr="00EA6399">
        <w:rPr>
          <w:rFonts w:hint="eastAsia"/>
        </w:rPr>
        <w:t>用户与操作系统之间完成交互式操作的一个接口程序，</w:t>
      </w:r>
      <w:r w:rsidR="00E352ED">
        <w:rPr>
          <w:rFonts w:hint="eastAsia"/>
        </w:rPr>
        <w:t>它为用户提供简化了的操作。而</w:t>
      </w:r>
      <w:r w:rsidR="00E352ED" w:rsidRPr="00E352ED">
        <w:rPr>
          <w:rFonts w:hint="eastAsia"/>
        </w:rPr>
        <w:t>NU</w:t>
      </w:r>
      <w:r w:rsidR="00E352ED" w:rsidRPr="00E352ED">
        <w:rPr>
          <w:rFonts w:hint="eastAsia"/>
        </w:rPr>
        <w:t>组织发现</w:t>
      </w:r>
      <w:r w:rsidR="00E352ED" w:rsidRPr="00E352ED">
        <w:rPr>
          <w:rFonts w:hint="eastAsia"/>
        </w:rPr>
        <w:t>sh</w:t>
      </w:r>
      <w:r w:rsidR="00E352ED" w:rsidRPr="00E352ED">
        <w:rPr>
          <w:rFonts w:hint="eastAsia"/>
        </w:rPr>
        <w:t>是比较好用的又进一步开发</w:t>
      </w:r>
      <w:r w:rsidR="00E352ED" w:rsidRPr="00E352ED">
        <w:rPr>
          <w:rFonts w:hint="eastAsia"/>
        </w:rPr>
        <w:t>Borne Again Shell</w:t>
      </w:r>
      <w:r w:rsidR="00E352ED" w:rsidRPr="00E352ED">
        <w:rPr>
          <w:rFonts w:hint="eastAsia"/>
        </w:rPr>
        <w:t>，简称</w:t>
      </w:r>
      <w:r w:rsidR="00E352ED" w:rsidRPr="00E352ED">
        <w:rPr>
          <w:rFonts w:hint="eastAsia"/>
        </w:rPr>
        <w:t>bash</w:t>
      </w:r>
      <w:r w:rsidR="00E352ED">
        <w:rPr>
          <w:rFonts w:hint="eastAsia"/>
        </w:rPr>
        <w:t>，它是</w:t>
      </w:r>
      <w:r w:rsidR="00E352ED" w:rsidRPr="00E352ED">
        <w:rPr>
          <w:rFonts w:hint="eastAsia"/>
        </w:rPr>
        <w:t>Linux</w:t>
      </w:r>
      <w:r w:rsidR="00E352ED" w:rsidRPr="00E352ED">
        <w:rPr>
          <w:rFonts w:hint="eastAsia"/>
        </w:rPr>
        <w:t>系统中默认的</w:t>
      </w:r>
      <w:r w:rsidR="00E352ED" w:rsidRPr="00E352ED">
        <w:rPr>
          <w:rFonts w:hint="eastAsia"/>
        </w:rPr>
        <w:t>shell</w:t>
      </w:r>
      <w:r w:rsidR="00E352ED">
        <w:rPr>
          <w:rFonts w:hint="eastAsia"/>
        </w:rPr>
        <w:t>程序。</w:t>
      </w:r>
    </w:p>
    <w:p w:rsidR="00BA6069" w:rsidRDefault="00BA6069" w:rsidP="00BA6069">
      <w:pPr>
        <w:pStyle w:val="aa"/>
        <w:numPr>
          <w:ilvl w:val="0"/>
          <w:numId w:val="16"/>
        </w:numPr>
        <w:adjustRightInd w:val="0"/>
        <w:snapToGrid w:val="0"/>
        <w:ind w:firstLineChars="0"/>
        <w:rPr>
          <w:b/>
        </w:rPr>
      </w:pPr>
      <w:r w:rsidRPr="00BA6069">
        <w:rPr>
          <w:rFonts w:hint="eastAsia"/>
          <w:b/>
        </w:rPr>
        <w:t>处理流程</w:t>
      </w:r>
    </w:p>
    <w:p w:rsidR="00BA6069" w:rsidRDefault="00BA6069" w:rsidP="00BA6069">
      <w:pPr>
        <w:pStyle w:val="aa"/>
        <w:adjustRightInd w:val="0"/>
        <w:snapToGrid w:val="0"/>
        <w:ind w:left="900" w:firstLineChars="0" w:firstLine="0"/>
      </w:pPr>
      <w:r>
        <w:rPr>
          <w:rFonts w:hint="eastAsia"/>
        </w:rPr>
        <w:t>1</w:t>
      </w:r>
      <w:r>
        <w:rPr>
          <w:rFonts w:hint="eastAsia"/>
        </w:rPr>
        <w:t>）将用户输入的命令行进行解析，分析是否是内置命令；</w:t>
      </w:r>
    </w:p>
    <w:p w:rsidR="00BA6069" w:rsidRDefault="00BA6069" w:rsidP="00BA6069">
      <w:pPr>
        <w:pStyle w:val="aa"/>
        <w:adjustRightInd w:val="0"/>
        <w:snapToGrid w:val="0"/>
        <w:ind w:left="900" w:firstLineChars="0" w:firstLine="0"/>
      </w:pPr>
      <w:r>
        <w:rPr>
          <w:rFonts w:hint="eastAsia"/>
        </w:rPr>
        <w:t>2</w:t>
      </w:r>
      <w:r>
        <w:rPr>
          <w:rFonts w:hint="eastAsia"/>
        </w:rPr>
        <w:t>）若是内置命令，直接执行；若不是内置命令，则</w:t>
      </w:r>
      <w:r>
        <w:rPr>
          <w:rFonts w:hint="eastAsia"/>
        </w:rPr>
        <w:t>bash</w:t>
      </w:r>
      <w:r>
        <w:rPr>
          <w:rFonts w:hint="eastAsia"/>
        </w:rPr>
        <w:t>在初始子进程的上下文中加载和运行它。</w:t>
      </w:r>
    </w:p>
    <w:p w:rsidR="009E45F9" w:rsidRPr="00BA6069" w:rsidRDefault="009E45F9" w:rsidP="00BA6069">
      <w:pPr>
        <w:pStyle w:val="aa"/>
        <w:adjustRightInd w:val="0"/>
        <w:snapToGrid w:val="0"/>
        <w:ind w:left="900" w:firstLineChars="0" w:firstLine="0"/>
        <w:rPr>
          <w:rFonts w:hint="eastAsia"/>
        </w:rPr>
      </w:pPr>
      <w:r>
        <w:rPr>
          <w:rFonts w:hint="eastAsia"/>
        </w:rPr>
        <w:lastRenderedPageBreak/>
        <w:t>3</w:t>
      </w:r>
      <w:r>
        <w:rPr>
          <w:rFonts w:hint="eastAsia"/>
        </w:rPr>
        <w:t>）本质上就是</w:t>
      </w:r>
      <w:r>
        <w:rPr>
          <w:rFonts w:hint="eastAsia"/>
        </w:rPr>
        <w:t>shell</w:t>
      </w:r>
      <w:r>
        <w:rPr>
          <w:rFonts w:hint="eastAsia"/>
        </w:rPr>
        <w:t>在执行一系列的读和求值的步骤，在这个过程中，他同时可以接受来自终端的命令输入。</w:t>
      </w:r>
    </w:p>
    <w:p w:rsidR="000B6263" w:rsidRDefault="000B6263">
      <w:pPr>
        <w:pStyle w:val="2"/>
        <w:rPr>
          <w:rFonts w:hint="eastAsia"/>
        </w:rPr>
      </w:pPr>
      <w:bookmarkStart w:id="317" w:name="_Toc532238429"/>
      <w:r>
        <w:rPr>
          <w:rFonts w:hint="eastAsia"/>
        </w:rPr>
        <w:t>6.3 Hello的fork进程创建过程</w:t>
      </w:r>
      <w:bookmarkEnd w:id="317"/>
    </w:p>
    <w:p w:rsidR="000B6263" w:rsidRDefault="00461D5E">
      <w:pPr>
        <w:pStyle w:val="aa"/>
        <w:adjustRightInd w:val="0"/>
        <w:snapToGrid w:val="0"/>
        <w:ind w:firstLine="480"/>
        <w:rPr>
          <w:rFonts w:hint="eastAsia"/>
        </w:rPr>
      </w:pPr>
      <w:r>
        <w:rPr>
          <w:rFonts w:hint="eastAsia"/>
        </w:rPr>
        <w:t>执行中的进程调用</w:t>
      </w:r>
      <w:r>
        <w:rPr>
          <w:rFonts w:hint="eastAsia"/>
        </w:rPr>
        <w:t>fork</w:t>
      </w:r>
      <w:r>
        <w:t>()</w:t>
      </w:r>
      <w:r>
        <w:rPr>
          <w:rFonts w:hint="eastAsia"/>
        </w:rPr>
        <w:t>函数，就创建了一个子进程。</w:t>
      </w:r>
      <w:r w:rsidR="00DE312D">
        <w:rPr>
          <w:rFonts w:hint="eastAsia"/>
        </w:rPr>
        <w:t>其函数原型为</w:t>
      </w:r>
      <w:r w:rsidR="00DE312D">
        <w:t>pid_t fork(void)</w:t>
      </w:r>
      <w:r w:rsidR="00DE312D">
        <w:rPr>
          <w:rFonts w:hint="eastAsia"/>
        </w:rPr>
        <w:t>；对于返回值，</w:t>
      </w:r>
      <w:r w:rsidR="00DE312D" w:rsidRPr="00DE312D">
        <w:rPr>
          <w:rFonts w:hint="eastAsia"/>
        </w:rPr>
        <w:t>若成功调用一次则返回两个值，子进程返回</w:t>
      </w:r>
      <w:r w:rsidR="00DE312D" w:rsidRPr="00DE312D">
        <w:rPr>
          <w:rFonts w:hint="eastAsia"/>
        </w:rPr>
        <w:t>0</w:t>
      </w:r>
      <w:r w:rsidR="00DE312D" w:rsidRPr="00DE312D">
        <w:rPr>
          <w:rFonts w:hint="eastAsia"/>
        </w:rPr>
        <w:t>，父进程返回子进程</w:t>
      </w:r>
      <w:r w:rsidR="00DE312D" w:rsidRPr="00DE312D">
        <w:rPr>
          <w:rFonts w:hint="eastAsia"/>
        </w:rPr>
        <w:t>ID</w:t>
      </w:r>
      <w:r w:rsidR="00DE312D" w:rsidRPr="00DE312D">
        <w:rPr>
          <w:rFonts w:hint="eastAsia"/>
        </w:rPr>
        <w:t>；否则，出错返回</w:t>
      </w:r>
      <w:r w:rsidR="00DE312D" w:rsidRPr="00DE312D">
        <w:rPr>
          <w:rFonts w:hint="eastAsia"/>
        </w:rPr>
        <w:t>-1</w:t>
      </w:r>
      <w:r w:rsidR="00DE312D">
        <w:rPr>
          <w:rFonts w:hint="eastAsia"/>
        </w:rPr>
        <w:t>。</w:t>
      </w:r>
    </w:p>
    <w:p w:rsidR="00461D5E" w:rsidRDefault="00461D5E" w:rsidP="00461D5E">
      <w:pPr>
        <w:pStyle w:val="aa"/>
        <w:numPr>
          <w:ilvl w:val="0"/>
          <w:numId w:val="16"/>
        </w:numPr>
        <w:adjustRightInd w:val="0"/>
        <w:snapToGrid w:val="0"/>
        <w:ind w:firstLineChars="0"/>
      </w:pPr>
      <w:r>
        <w:rPr>
          <w:rFonts w:hint="eastAsia"/>
        </w:rPr>
        <w:t>首先对于</w:t>
      </w:r>
      <w:r>
        <w:rPr>
          <w:rFonts w:hint="eastAsia"/>
        </w:rPr>
        <w:t>hello</w:t>
      </w:r>
      <w:r>
        <w:rPr>
          <w:rFonts w:hint="eastAsia"/>
        </w:rPr>
        <w:t>进程。我们终端的输入被判断为非内置命令，然后</w:t>
      </w:r>
      <w:r>
        <w:rPr>
          <w:rFonts w:hint="eastAsia"/>
        </w:rPr>
        <w:t>shell</w:t>
      </w:r>
      <w:r>
        <w:rPr>
          <w:rFonts w:hint="eastAsia"/>
        </w:rPr>
        <w:t>试图在硬盘上查找该命令（即</w:t>
      </w:r>
      <w:r>
        <w:rPr>
          <w:rFonts w:hint="eastAsia"/>
        </w:rPr>
        <w:t>hello</w:t>
      </w:r>
      <w:r>
        <w:rPr>
          <w:rFonts w:hint="eastAsia"/>
        </w:rPr>
        <w:t>可执行程序），并将其调入内存</w:t>
      </w:r>
      <w:r w:rsidR="001A6C8E">
        <w:rPr>
          <w:rFonts w:hint="eastAsia"/>
        </w:rPr>
        <w:t>，然后</w:t>
      </w:r>
      <w:r w:rsidR="001A6C8E">
        <w:rPr>
          <w:rFonts w:hint="eastAsia"/>
        </w:rPr>
        <w:t>shell</w:t>
      </w:r>
      <w:r w:rsidR="001A6C8E">
        <w:rPr>
          <w:rFonts w:hint="eastAsia"/>
        </w:rPr>
        <w:t>将其解释为系统功能调用并转交给内核执行。</w:t>
      </w:r>
    </w:p>
    <w:p w:rsidR="00DE312D" w:rsidRDefault="008C7673" w:rsidP="006D2A36">
      <w:pPr>
        <w:pStyle w:val="aa"/>
        <w:numPr>
          <w:ilvl w:val="0"/>
          <w:numId w:val="16"/>
        </w:numPr>
        <w:adjustRightInd w:val="0"/>
        <w:snapToGrid w:val="0"/>
        <w:ind w:firstLineChars="0"/>
      </w:pPr>
      <w:r>
        <w:rPr>
          <w:rFonts w:hint="eastAsia"/>
        </w:rPr>
        <w:t>shell</w:t>
      </w:r>
      <w:r>
        <w:rPr>
          <w:rFonts w:hint="eastAsia"/>
        </w:rPr>
        <w:t>执行</w:t>
      </w:r>
      <w:r>
        <w:rPr>
          <w:rFonts w:hint="eastAsia"/>
        </w:rPr>
        <w:t>fork</w:t>
      </w:r>
      <w:r>
        <w:rPr>
          <w:rFonts w:hint="eastAsia"/>
        </w:rPr>
        <w:t>函数，创建一个子进程。这时候我们的</w:t>
      </w:r>
      <w:r>
        <w:rPr>
          <w:rFonts w:hint="eastAsia"/>
        </w:rPr>
        <w:t>hello</w:t>
      </w:r>
      <w:r>
        <w:rPr>
          <w:rFonts w:hint="eastAsia"/>
        </w:rPr>
        <w:t>程序就开始运行了。</w:t>
      </w:r>
      <w:r w:rsidR="00CA5073">
        <w:rPr>
          <w:rFonts w:hint="eastAsia"/>
        </w:rPr>
        <w:t>值得注意的是，</w:t>
      </w:r>
      <w:r w:rsidR="00CA5073">
        <w:rPr>
          <w:rFonts w:hint="eastAsia"/>
        </w:rPr>
        <w:t>hello</w:t>
      </w:r>
      <w:r w:rsidR="006D2A36" w:rsidRPr="006D2A36">
        <w:rPr>
          <w:rFonts w:hint="eastAsia"/>
        </w:rPr>
        <w:t>子进程是父进程的副本，它</w:t>
      </w:r>
      <w:r w:rsidR="006D2A36">
        <w:rPr>
          <w:rFonts w:hint="eastAsia"/>
        </w:rPr>
        <w:t>将获得父进程数据空间、堆、栈等资源的副本。但是</w:t>
      </w:r>
      <w:r w:rsidR="006D2A36" w:rsidRPr="006D2A36">
        <w:rPr>
          <w:rFonts w:hint="eastAsia"/>
        </w:rPr>
        <w:t>子进程持有的是上述存储空间的“副本”，这意味着父子进程间不共享这些存储空间。</w:t>
      </w:r>
    </w:p>
    <w:p w:rsidR="002E7BDF" w:rsidRDefault="002E7BDF" w:rsidP="006D2A36">
      <w:pPr>
        <w:pStyle w:val="aa"/>
        <w:numPr>
          <w:ilvl w:val="0"/>
          <w:numId w:val="16"/>
        </w:numPr>
        <w:adjustRightInd w:val="0"/>
        <w:snapToGrid w:val="0"/>
        <w:ind w:firstLineChars="0"/>
      </w:pPr>
      <w:r>
        <w:rPr>
          <w:rFonts w:hint="eastAsia"/>
        </w:rPr>
        <w:t>同时</w:t>
      </w:r>
      <w:r>
        <w:t>L</w:t>
      </w:r>
      <w:r>
        <w:rPr>
          <w:rFonts w:hint="eastAsia"/>
        </w:rPr>
        <w:t>inux</w:t>
      </w:r>
      <w:r>
        <w:rPr>
          <w:rFonts w:hint="eastAsia"/>
        </w:rPr>
        <w:t>将复制父进程的地址空间给子进程，因此，</w:t>
      </w:r>
      <w:r>
        <w:rPr>
          <w:rFonts w:hint="eastAsia"/>
        </w:rPr>
        <w:t>hello</w:t>
      </w:r>
      <w:r>
        <w:rPr>
          <w:rFonts w:hint="eastAsia"/>
        </w:rPr>
        <w:t>进程就有了独立的地址空间。</w:t>
      </w:r>
    </w:p>
    <w:p w:rsidR="005F7ADC" w:rsidRDefault="005F7ADC" w:rsidP="006D2A36">
      <w:pPr>
        <w:pStyle w:val="aa"/>
        <w:numPr>
          <w:ilvl w:val="0"/>
          <w:numId w:val="16"/>
        </w:numPr>
        <w:adjustRightInd w:val="0"/>
        <w:snapToGrid w:val="0"/>
        <w:ind w:firstLineChars="0"/>
      </w:pPr>
      <w:r>
        <w:rPr>
          <w:rFonts w:hint="eastAsia"/>
        </w:rPr>
        <w:t>画出进程图</w:t>
      </w:r>
    </w:p>
    <w:p w:rsidR="005F7ADC" w:rsidRDefault="005F7ADC" w:rsidP="005F7ADC">
      <w:pPr>
        <w:pStyle w:val="aa"/>
        <w:adjustRightInd w:val="0"/>
        <w:snapToGrid w:val="0"/>
        <w:ind w:left="900" w:firstLineChars="0" w:firstLine="0"/>
      </w:pPr>
      <w:r>
        <w:rPr>
          <w:rFonts w:hint="eastAsia"/>
        </w:rPr>
        <w:t xml:space="preserve"> </w:t>
      </w:r>
      <w:r>
        <w:t xml:space="preserve">     </w:t>
      </w:r>
      <w:r>
        <w:rPr>
          <w:rFonts w:hint="eastAsia"/>
        </w:rPr>
        <w:t>---------------hello</w:t>
      </w:r>
      <w:r>
        <w:rPr>
          <w:rFonts w:hint="eastAsia"/>
        </w:rPr>
        <w:t>程序</w:t>
      </w:r>
      <w:r>
        <w:rPr>
          <w:rFonts w:hint="eastAsia"/>
        </w:rPr>
        <w:t>----</w:t>
      </w:r>
    </w:p>
    <w:p w:rsidR="005F7ADC" w:rsidRDefault="005F7ADC" w:rsidP="005F7ADC">
      <w:pPr>
        <w:pStyle w:val="aa"/>
        <w:adjustRightInd w:val="0"/>
        <w:snapToGrid w:val="0"/>
        <w:ind w:left="900" w:firstLineChars="0" w:firstLine="0"/>
        <w:rPr>
          <w:rFonts w:hint="eastAsia"/>
        </w:rPr>
      </w:pPr>
      <w:r>
        <w:rPr>
          <w:rFonts w:hint="eastAsia"/>
        </w:rPr>
        <w:t xml:space="preserve"> </w:t>
      </w:r>
      <w:r>
        <w:t xml:space="preserve">     </w:t>
      </w:r>
      <w:r>
        <w:rPr>
          <w:rFonts w:hint="eastAsia"/>
        </w:rPr>
        <w:t>|</w:t>
      </w:r>
    </w:p>
    <w:p w:rsidR="005F7ADC" w:rsidRDefault="005F7ADC" w:rsidP="005F7ADC">
      <w:pPr>
        <w:pStyle w:val="aa"/>
        <w:adjustRightInd w:val="0"/>
        <w:snapToGrid w:val="0"/>
        <w:ind w:left="900" w:firstLineChars="0" w:firstLine="0"/>
      </w:pPr>
      <w:r>
        <w:rPr>
          <w:rFonts w:hint="eastAsia"/>
        </w:rPr>
        <w:t>---------+------------------------------</w:t>
      </w:r>
    </w:p>
    <w:p w:rsidR="005F7ADC" w:rsidRDefault="005F7ADC" w:rsidP="005F7ADC">
      <w:pPr>
        <w:pStyle w:val="aa"/>
        <w:adjustRightInd w:val="0"/>
        <w:snapToGrid w:val="0"/>
        <w:ind w:left="900" w:firstLineChars="0" w:firstLine="0"/>
        <w:rPr>
          <w:rFonts w:hint="eastAsia"/>
        </w:rPr>
      </w:pPr>
      <w:r>
        <w:t xml:space="preserve">     </w:t>
      </w:r>
      <w:r>
        <w:rPr>
          <w:rFonts w:hint="eastAsia"/>
        </w:rPr>
        <w:t>fork</w:t>
      </w:r>
    </w:p>
    <w:p w:rsidR="000B6263" w:rsidRDefault="000B6263">
      <w:pPr>
        <w:pStyle w:val="2"/>
        <w:rPr>
          <w:rFonts w:hint="eastAsia"/>
        </w:rPr>
      </w:pPr>
      <w:bookmarkStart w:id="318" w:name="_Toc532238430"/>
      <w:r>
        <w:rPr>
          <w:rFonts w:hint="eastAsia"/>
        </w:rPr>
        <w:t>6.4 Hello的execve过程</w:t>
      </w:r>
      <w:bookmarkEnd w:id="318"/>
    </w:p>
    <w:p w:rsidR="000B6263" w:rsidRDefault="00E94D00" w:rsidP="00AA0E00">
      <w:pPr>
        <w:pStyle w:val="aa"/>
        <w:numPr>
          <w:ilvl w:val="0"/>
          <w:numId w:val="18"/>
        </w:numPr>
        <w:adjustRightInd w:val="0"/>
        <w:snapToGrid w:val="0"/>
        <w:ind w:firstLineChars="0"/>
      </w:pPr>
      <w:r>
        <w:rPr>
          <w:rFonts w:hint="eastAsia"/>
        </w:rPr>
        <w:t>execve</w:t>
      </w:r>
      <w:r w:rsidR="00A71A3F">
        <w:rPr>
          <w:rFonts w:hint="eastAsia"/>
        </w:rPr>
        <w:t>函数在当前进程的上下文中加载并运行</w:t>
      </w:r>
      <w:r>
        <w:rPr>
          <w:rFonts w:hint="eastAsia"/>
        </w:rPr>
        <w:t>新程序</w:t>
      </w:r>
      <w:r w:rsidR="00A71A3F">
        <w:rPr>
          <w:rFonts w:hint="eastAsia"/>
        </w:rPr>
        <w:t>hello</w:t>
      </w:r>
      <w:r>
        <w:rPr>
          <w:rFonts w:hint="eastAsia"/>
        </w:rPr>
        <w:t>。</w:t>
      </w:r>
      <w:r w:rsidR="00E93F7C">
        <w:rPr>
          <w:rFonts w:hint="eastAsia"/>
        </w:rPr>
        <w:t>函数原型为：</w:t>
      </w:r>
      <w:r w:rsidR="00E93F7C">
        <w:rPr>
          <w:rFonts w:hint="eastAsia"/>
        </w:rPr>
        <w:t>int</w:t>
      </w:r>
      <w:r w:rsidR="00E93F7C">
        <w:t xml:space="preserve"> </w:t>
      </w:r>
      <w:r w:rsidR="00E93F7C">
        <w:rPr>
          <w:rFonts w:hint="eastAsia"/>
        </w:rPr>
        <w:t>exeve(</w:t>
      </w:r>
      <w:r w:rsidR="00E93F7C">
        <w:t>const char *filename, const char *argv[], const char *envp[])</w:t>
      </w:r>
      <w:r w:rsidR="00E93F7C">
        <w:rPr>
          <w:rFonts w:hint="eastAsia"/>
        </w:rPr>
        <w:t>；</w:t>
      </w:r>
      <w:r w:rsidR="00BA1BD4">
        <w:rPr>
          <w:rFonts w:hint="eastAsia"/>
        </w:rPr>
        <w:t>如果成功，则不返回；如果错误，则返回</w:t>
      </w:r>
      <w:r w:rsidR="00BA1BD4">
        <w:rPr>
          <w:rFonts w:hint="eastAsia"/>
        </w:rPr>
        <w:t>-1</w:t>
      </w:r>
      <w:r w:rsidR="00BA1BD4">
        <w:rPr>
          <w:rFonts w:hint="eastAsia"/>
        </w:rPr>
        <w:t>。</w:t>
      </w:r>
    </w:p>
    <w:p w:rsidR="009863E8" w:rsidRDefault="00236FE0" w:rsidP="00AA0E00">
      <w:pPr>
        <w:pStyle w:val="aa"/>
        <w:numPr>
          <w:ilvl w:val="0"/>
          <w:numId w:val="18"/>
        </w:numPr>
        <w:adjustRightInd w:val="0"/>
        <w:snapToGrid w:val="0"/>
        <w:ind w:firstLineChars="0"/>
      </w:pPr>
      <w:r>
        <w:rPr>
          <w:rFonts w:hint="eastAsia"/>
        </w:rPr>
        <w:t>在</w:t>
      </w:r>
      <w:r>
        <w:rPr>
          <w:rFonts w:hint="eastAsia"/>
        </w:rPr>
        <w:t>execve</w:t>
      </w:r>
      <w:r>
        <w:rPr>
          <w:rFonts w:hint="eastAsia"/>
        </w:rPr>
        <w:t>加载了</w:t>
      </w:r>
      <w:r w:rsidR="00593E4C">
        <w:rPr>
          <w:rFonts w:hint="eastAsia"/>
        </w:rPr>
        <w:t>hello</w:t>
      </w:r>
      <w:r w:rsidR="00593E4C">
        <w:rPr>
          <w:rFonts w:hint="eastAsia"/>
        </w:rPr>
        <w:t>之后，它调用启动代码。启动代码设置栈，并将控制传递给</w:t>
      </w:r>
      <w:r w:rsidR="00593E4C">
        <w:rPr>
          <w:rFonts w:hint="eastAsia"/>
        </w:rPr>
        <w:t>hello</w:t>
      </w:r>
      <w:r w:rsidR="00593E4C">
        <w:rPr>
          <w:rFonts w:hint="eastAsia"/>
        </w:rPr>
        <w:t>的主函数（即</w:t>
      </w:r>
      <w:r w:rsidR="00593E4C">
        <w:rPr>
          <w:rFonts w:hint="eastAsia"/>
        </w:rPr>
        <w:t>main</w:t>
      </w:r>
      <w:r w:rsidR="00593E4C">
        <w:rPr>
          <w:rFonts w:hint="eastAsia"/>
        </w:rPr>
        <w:t>函数），该函数有以下原型：</w:t>
      </w:r>
      <w:r w:rsidR="00593E4C">
        <w:rPr>
          <w:rFonts w:hint="eastAsia"/>
        </w:rPr>
        <w:t>int</w:t>
      </w:r>
      <w:r w:rsidR="00593E4C">
        <w:t xml:space="preserve"> main(int argv, char **argv, char **envp)</w:t>
      </w:r>
      <w:r w:rsidR="00593E4C">
        <w:rPr>
          <w:rFonts w:hint="eastAsia"/>
        </w:rPr>
        <w:t>或者等价的</w:t>
      </w:r>
      <w:r w:rsidR="00593E4C">
        <w:rPr>
          <w:rFonts w:hint="eastAsia"/>
        </w:rPr>
        <w:t>int</w:t>
      </w:r>
      <w:r w:rsidR="00593E4C">
        <w:t xml:space="preserve"> </w:t>
      </w:r>
      <w:r w:rsidR="00593E4C">
        <w:rPr>
          <w:rFonts w:hint="eastAsia"/>
        </w:rPr>
        <w:t>main</w:t>
      </w:r>
      <w:r w:rsidR="00593E4C">
        <w:t>(int argc, char *argv[], char *envp).</w:t>
      </w:r>
    </w:p>
    <w:p w:rsidR="00593E4C" w:rsidRDefault="00593E4C" w:rsidP="00AA0E00">
      <w:pPr>
        <w:pStyle w:val="aa"/>
        <w:numPr>
          <w:ilvl w:val="0"/>
          <w:numId w:val="18"/>
        </w:numPr>
        <w:adjustRightInd w:val="0"/>
        <w:snapToGrid w:val="0"/>
        <w:ind w:firstLineChars="0"/>
      </w:pPr>
      <w:r>
        <w:rPr>
          <w:rFonts w:hint="eastAsia"/>
        </w:rPr>
        <w:t>当</w:t>
      </w:r>
      <w:r>
        <w:rPr>
          <w:rFonts w:hint="eastAsia"/>
        </w:rPr>
        <w:t>main</w:t>
      </w:r>
      <w:r>
        <w:rPr>
          <w:rFonts w:hint="eastAsia"/>
        </w:rPr>
        <w:t>开始执行时，一个典型的用户栈组织结构如下。</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593E4C" w:rsidTr="00BB2281">
        <w:trPr>
          <w:jc w:val="center"/>
        </w:trPr>
        <w:tc>
          <w:tcPr>
            <w:tcW w:w="8721" w:type="dxa"/>
            <w:shd w:val="clear" w:color="auto" w:fill="auto"/>
            <w:vAlign w:val="center"/>
          </w:tcPr>
          <w:p w:rsidR="00593E4C" w:rsidRDefault="00593E4C" w:rsidP="00BB2281">
            <w:pPr>
              <w:pStyle w:val="aa"/>
              <w:widowControl w:val="0"/>
              <w:adjustRightInd w:val="0"/>
              <w:snapToGrid w:val="0"/>
              <w:ind w:firstLineChars="0" w:firstLine="0"/>
              <w:jc w:val="center"/>
              <w:rPr>
                <w:rFonts w:hint="eastAsia"/>
              </w:rPr>
            </w:pPr>
            <w:r>
              <w:rPr>
                <w:rFonts w:hint="eastAsia"/>
              </w:rPr>
              <w:t>以</w:t>
            </w:r>
            <w:r>
              <w:rPr>
                <w:rFonts w:hint="eastAsia"/>
              </w:rPr>
              <w:t>null</w:t>
            </w:r>
            <w:r>
              <w:rPr>
                <w:rFonts w:hint="eastAsia"/>
              </w:rPr>
              <w:t>结尾的环境变量字符串（栈底）</w:t>
            </w:r>
          </w:p>
        </w:tc>
      </w:tr>
      <w:tr w:rsidR="00593E4C" w:rsidTr="00BB2281">
        <w:trPr>
          <w:jc w:val="center"/>
        </w:trPr>
        <w:tc>
          <w:tcPr>
            <w:tcW w:w="8721" w:type="dxa"/>
            <w:shd w:val="clear" w:color="auto" w:fill="auto"/>
          </w:tcPr>
          <w:p w:rsidR="00593E4C" w:rsidRDefault="00593E4C" w:rsidP="00BB2281">
            <w:pPr>
              <w:pStyle w:val="aa"/>
              <w:widowControl w:val="0"/>
              <w:adjustRightInd w:val="0"/>
              <w:snapToGrid w:val="0"/>
              <w:ind w:firstLineChars="0" w:firstLine="0"/>
              <w:jc w:val="center"/>
              <w:rPr>
                <w:rFonts w:hint="eastAsia"/>
              </w:rPr>
            </w:pPr>
            <w:r>
              <w:rPr>
                <w:rFonts w:hint="eastAsia"/>
              </w:rPr>
              <w:t>以</w:t>
            </w:r>
            <w:r>
              <w:rPr>
                <w:rFonts w:hint="eastAsia"/>
              </w:rPr>
              <w:t>null</w:t>
            </w:r>
            <w:r>
              <w:rPr>
                <w:rFonts w:hint="eastAsia"/>
              </w:rPr>
              <w:t>结尾的命令行字符串</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rPr>
                <w:rFonts w:hint="eastAsia"/>
              </w:rPr>
              <w:lastRenderedPageBreak/>
              <w:t>envp[</w:t>
            </w:r>
            <w:r>
              <w:t>n] = =NULL</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rPr>
                <w:rFonts w:hint="eastAsia"/>
              </w:rPr>
              <w:t>e</w:t>
            </w:r>
            <w:r>
              <w:t>nvp[n-1]</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t>...</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rPr>
                <w:rFonts w:hint="eastAsia"/>
              </w:rPr>
              <w:t>e</w:t>
            </w:r>
            <w:r>
              <w:t>nvp[0]</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rPr>
                <w:rFonts w:hint="eastAsia"/>
              </w:rPr>
              <w:t>a</w:t>
            </w:r>
            <w:r>
              <w:t>rgv[argc] = NULL</w:t>
            </w:r>
          </w:p>
        </w:tc>
      </w:tr>
      <w:tr w:rsidR="00593E4C" w:rsidTr="00BB2281">
        <w:trPr>
          <w:jc w:val="center"/>
        </w:trPr>
        <w:tc>
          <w:tcPr>
            <w:tcW w:w="8721" w:type="dxa"/>
            <w:shd w:val="clear" w:color="auto" w:fill="auto"/>
          </w:tcPr>
          <w:p w:rsidR="00593E4C" w:rsidRDefault="00847981" w:rsidP="00BB2281">
            <w:pPr>
              <w:pStyle w:val="aa"/>
              <w:widowControl w:val="0"/>
              <w:adjustRightInd w:val="0"/>
              <w:snapToGrid w:val="0"/>
              <w:ind w:firstLineChars="0" w:firstLine="0"/>
              <w:jc w:val="center"/>
              <w:rPr>
                <w:rFonts w:hint="eastAsia"/>
              </w:rPr>
            </w:pPr>
            <w:r>
              <w:rPr>
                <w:rFonts w:hint="eastAsia"/>
              </w:rPr>
              <w:t>a</w:t>
            </w:r>
            <w:r>
              <w:t>rgv[argc-1]</w:t>
            </w:r>
          </w:p>
        </w:tc>
      </w:tr>
      <w:tr w:rsidR="00847981" w:rsidTr="00BB2281">
        <w:trPr>
          <w:jc w:val="center"/>
        </w:trPr>
        <w:tc>
          <w:tcPr>
            <w:tcW w:w="8721" w:type="dxa"/>
            <w:shd w:val="clear" w:color="auto" w:fill="auto"/>
          </w:tcPr>
          <w:p w:rsidR="00847981" w:rsidRDefault="00847981" w:rsidP="00BB2281">
            <w:pPr>
              <w:pStyle w:val="aa"/>
              <w:widowControl w:val="0"/>
              <w:adjustRightInd w:val="0"/>
              <w:snapToGrid w:val="0"/>
              <w:ind w:firstLineChars="0" w:firstLine="0"/>
              <w:jc w:val="center"/>
              <w:rPr>
                <w:rFonts w:hint="eastAsia"/>
              </w:rPr>
            </w:pPr>
            <w:r>
              <w:rPr>
                <w:rFonts w:hint="eastAsia"/>
              </w:rPr>
              <w:t>.</w:t>
            </w:r>
            <w:r>
              <w:t>..</w:t>
            </w:r>
          </w:p>
        </w:tc>
      </w:tr>
      <w:tr w:rsidR="00847981" w:rsidTr="00BB2281">
        <w:trPr>
          <w:jc w:val="center"/>
        </w:trPr>
        <w:tc>
          <w:tcPr>
            <w:tcW w:w="8721" w:type="dxa"/>
            <w:shd w:val="clear" w:color="auto" w:fill="auto"/>
          </w:tcPr>
          <w:p w:rsidR="00847981" w:rsidRDefault="00847981" w:rsidP="00BB2281">
            <w:pPr>
              <w:pStyle w:val="aa"/>
              <w:widowControl w:val="0"/>
              <w:adjustRightInd w:val="0"/>
              <w:snapToGrid w:val="0"/>
              <w:ind w:firstLineChars="0" w:firstLine="0"/>
              <w:jc w:val="center"/>
              <w:rPr>
                <w:rFonts w:hint="eastAsia"/>
              </w:rPr>
            </w:pPr>
            <w:r>
              <w:rPr>
                <w:rFonts w:hint="eastAsia"/>
              </w:rPr>
              <w:t>a</w:t>
            </w:r>
            <w:r>
              <w:t>rgv[0]</w:t>
            </w:r>
          </w:p>
        </w:tc>
      </w:tr>
      <w:tr w:rsidR="00847981" w:rsidTr="00BB2281">
        <w:trPr>
          <w:jc w:val="center"/>
        </w:trPr>
        <w:tc>
          <w:tcPr>
            <w:tcW w:w="8721" w:type="dxa"/>
            <w:shd w:val="clear" w:color="auto" w:fill="auto"/>
          </w:tcPr>
          <w:p w:rsidR="00847981" w:rsidRDefault="00847981" w:rsidP="00BB2281">
            <w:pPr>
              <w:pStyle w:val="aa"/>
              <w:widowControl w:val="0"/>
              <w:adjustRightInd w:val="0"/>
              <w:snapToGrid w:val="0"/>
              <w:ind w:firstLineChars="0" w:firstLine="0"/>
              <w:jc w:val="center"/>
              <w:rPr>
                <w:rFonts w:hint="eastAsia"/>
              </w:rPr>
            </w:pPr>
            <w:r>
              <w:rPr>
                <w:rFonts w:hint="eastAsia"/>
              </w:rPr>
              <w:t>l</w:t>
            </w:r>
            <w:r>
              <w:t>ibc_start_main</w:t>
            </w:r>
            <w:r>
              <w:rPr>
                <w:rFonts w:hint="eastAsia"/>
              </w:rPr>
              <w:t>的栈帧</w:t>
            </w:r>
          </w:p>
        </w:tc>
      </w:tr>
      <w:tr w:rsidR="00847981" w:rsidTr="00BB2281">
        <w:trPr>
          <w:jc w:val="center"/>
        </w:trPr>
        <w:tc>
          <w:tcPr>
            <w:tcW w:w="8721" w:type="dxa"/>
            <w:shd w:val="clear" w:color="auto" w:fill="auto"/>
          </w:tcPr>
          <w:p w:rsidR="00847981" w:rsidRDefault="00847981" w:rsidP="00BB2281">
            <w:pPr>
              <w:pStyle w:val="aa"/>
              <w:widowControl w:val="0"/>
              <w:adjustRightInd w:val="0"/>
              <w:snapToGrid w:val="0"/>
              <w:ind w:firstLineChars="0" w:firstLine="0"/>
              <w:jc w:val="center"/>
              <w:rPr>
                <w:rFonts w:hint="eastAsia"/>
              </w:rPr>
            </w:pPr>
            <w:r>
              <w:rPr>
                <w:rFonts w:hint="eastAsia"/>
              </w:rPr>
              <w:t>main</w:t>
            </w:r>
            <w:r>
              <w:rPr>
                <w:rFonts w:hint="eastAsia"/>
              </w:rPr>
              <w:t>未来的栈帧</w:t>
            </w:r>
            <w:r w:rsidR="004003DA">
              <w:rPr>
                <w:rFonts w:hint="eastAsia"/>
              </w:rPr>
              <w:t>（栈顶）</w:t>
            </w:r>
          </w:p>
        </w:tc>
      </w:tr>
    </w:tbl>
    <w:p w:rsidR="00A53D97" w:rsidRDefault="00A53D97" w:rsidP="00A53D97">
      <w:pPr>
        <w:pStyle w:val="aa"/>
        <w:numPr>
          <w:ilvl w:val="0"/>
          <w:numId w:val="19"/>
        </w:numPr>
        <w:adjustRightInd w:val="0"/>
        <w:snapToGrid w:val="0"/>
        <w:ind w:firstLineChars="0"/>
      </w:pPr>
      <w:r>
        <w:rPr>
          <w:rFonts w:hint="eastAsia"/>
        </w:rPr>
        <w:t>1</w:t>
      </w:r>
      <w:r>
        <w:rPr>
          <w:rFonts w:hint="eastAsia"/>
        </w:rPr>
        <w:t>）</w:t>
      </w:r>
      <w:r>
        <w:rPr>
          <w:rFonts w:hint="eastAsia"/>
        </w:rPr>
        <w:t>hello</w:t>
      </w:r>
      <w:r>
        <w:rPr>
          <w:rFonts w:hint="eastAsia"/>
        </w:rPr>
        <w:t>子进程通过</w:t>
      </w:r>
      <w:r>
        <w:rPr>
          <w:rFonts w:hint="eastAsia"/>
        </w:rPr>
        <w:t>execve</w:t>
      </w:r>
      <w:r>
        <w:rPr>
          <w:rFonts w:hint="eastAsia"/>
        </w:rPr>
        <w:t>系统调用启动加载器。</w:t>
      </w:r>
    </w:p>
    <w:p w:rsidR="00A53D97" w:rsidRDefault="00A53D97" w:rsidP="00A53D97">
      <w:pPr>
        <w:pStyle w:val="aa"/>
        <w:adjustRightInd w:val="0"/>
        <w:snapToGrid w:val="0"/>
        <w:ind w:left="1320" w:firstLineChars="0" w:firstLine="0"/>
      </w:pPr>
      <w:r>
        <w:rPr>
          <w:rFonts w:hint="eastAsia"/>
        </w:rPr>
        <w:t>2</w:t>
      </w:r>
      <w:r>
        <w:rPr>
          <w:rFonts w:hint="eastAsia"/>
        </w:rPr>
        <w:t>）加载器删除子进程所有的虚拟地址段，并创建一组新的代码、数据、堆段。新的栈和堆段被初始化为</w:t>
      </w:r>
      <w:r>
        <w:rPr>
          <w:rFonts w:hint="eastAsia"/>
        </w:rPr>
        <w:t>0</w:t>
      </w:r>
      <w:r>
        <w:rPr>
          <w:rFonts w:hint="eastAsia"/>
        </w:rPr>
        <w:t>。</w:t>
      </w:r>
    </w:p>
    <w:p w:rsidR="00A53D97" w:rsidRDefault="00A53D97" w:rsidP="00A53D97">
      <w:pPr>
        <w:pStyle w:val="aa"/>
        <w:adjustRightInd w:val="0"/>
        <w:snapToGrid w:val="0"/>
        <w:ind w:left="1320" w:firstLineChars="0" w:firstLine="0"/>
      </w:pPr>
      <w:r>
        <w:rPr>
          <w:rFonts w:hint="eastAsia"/>
        </w:rPr>
        <w:t>3</w:t>
      </w:r>
      <w:r>
        <w:rPr>
          <w:rFonts w:hint="eastAsia"/>
        </w:rPr>
        <w:t>）</w:t>
      </w:r>
      <w:r w:rsidRPr="00A53D97">
        <w:rPr>
          <w:rFonts w:hint="eastAsia"/>
        </w:rPr>
        <w:t>通过将虚拟地址空间中的页映射到可执行文件的页大小的片</w:t>
      </w:r>
      <w:r>
        <w:rPr>
          <w:rFonts w:hint="eastAsia"/>
        </w:rPr>
        <w:t>（</w:t>
      </w:r>
      <w:r>
        <w:rPr>
          <w:rFonts w:hint="eastAsia"/>
        </w:rPr>
        <w:t>chunk</w:t>
      </w:r>
      <w:r>
        <w:rPr>
          <w:rFonts w:hint="eastAsia"/>
        </w:rPr>
        <w:t>）</w:t>
      </w:r>
      <w:r w:rsidRPr="00A53D97">
        <w:rPr>
          <w:rFonts w:hint="eastAsia"/>
        </w:rPr>
        <w:t>，新的代码和数据段被初始化为可执行文件中的内容。</w:t>
      </w:r>
    </w:p>
    <w:p w:rsidR="009D5A53" w:rsidRDefault="00A53D97" w:rsidP="00A53D97">
      <w:pPr>
        <w:pStyle w:val="aa"/>
        <w:adjustRightInd w:val="0"/>
        <w:snapToGrid w:val="0"/>
        <w:ind w:left="1320" w:firstLineChars="0" w:firstLine="0"/>
      </w:pPr>
      <w:r>
        <w:rPr>
          <w:rFonts w:hint="eastAsia"/>
        </w:rPr>
        <w:t>4</w:t>
      </w:r>
      <w:r>
        <w:rPr>
          <w:rFonts w:hint="eastAsia"/>
        </w:rPr>
        <w:t>）</w:t>
      </w:r>
      <w:r w:rsidRPr="00A53D97">
        <w:rPr>
          <w:rFonts w:hint="eastAsia"/>
        </w:rPr>
        <w:t>最后加载器</w:t>
      </w:r>
      <w:r>
        <w:rPr>
          <w:rFonts w:hint="eastAsia"/>
        </w:rPr>
        <w:t>跳到</w:t>
      </w:r>
      <w:r>
        <w:rPr>
          <w:rFonts w:hint="eastAsia"/>
        </w:rPr>
        <w:t>_start</w:t>
      </w:r>
      <w:r w:rsidRPr="00A53D97">
        <w:rPr>
          <w:rFonts w:hint="eastAsia"/>
        </w:rPr>
        <w:t>地址，</w:t>
      </w:r>
      <w:r>
        <w:rPr>
          <w:rFonts w:hint="eastAsia"/>
        </w:rPr>
        <w:t>它</w:t>
      </w:r>
      <w:r w:rsidRPr="00A53D97">
        <w:rPr>
          <w:rFonts w:hint="eastAsia"/>
        </w:rPr>
        <w:t>最终调用</w:t>
      </w:r>
      <w:r>
        <w:rPr>
          <w:rFonts w:hint="eastAsia"/>
        </w:rPr>
        <w:t>hello</w:t>
      </w:r>
      <w:r w:rsidRPr="00A53D97">
        <w:rPr>
          <w:rFonts w:hint="eastAsia"/>
        </w:rPr>
        <w:t>的</w:t>
      </w:r>
      <w:r w:rsidRPr="00A53D97">
        <w:rPr>
          <w:rFonts w:hint="eastAsia"/>
        </w:rPr>
        <w:t xml:space="preserve">main </w:t>
      </w:r>
      <w:r w:rsidRPr="00A53D97">
        <w:rPr>
          <w:rFonts w:hint="eastAsia"/>
        </w:rPr>
        <w:t>函数。除了一些头部信息，在加载过程中没有任何从磁盘到内存的数据复制。直到</w:t>
      </w:r>
      <w:r w:rsidR="00DB575B">
        <w:rPr>
          <w:rFonts w:hint="eastAsia"/>
        </w:rPr>
        <w:t>CPU</w:t>
      </w:r>
      <w:r w:rsidR="00DB575B">
        <w:rPr>
          <w:rFonts w:hint="eastAsia"/>
        </w:rPr>
        <w:t>引用一个被映射的虚拟页时才会进行复制，此时</w:t>
      </w:r>
      <w:r w:rsidRPr="00A53D97">
        <w:rPr>
          <w:rFonts w:hint="eastAsia"/>
        </w:rPr>
        <w:t>，操作系统利用它的页面调度机制自动将页面从磁盘传送到内存。</w:t>
      </w:r>
    </w:p>
    <w:p w:rsidR="009D5A53" w:rsidRDefault="009D5A53" w:rsidP="009D5A53">
      <w:pPr>
        <w:pStyle w:val="aa"/>
        <w:numPr>
          <w:ilvl w:val="0"/>
          <w:numId w:val="19"/>
        </w:numPr>
        <w:adjustRightInd w:val="0"/>
        <w:snapToGrid w:val="0"/>
        <w:ind w:firstLineChars="0"/>
      </w:pPr>
      <w:r>
        <w:rPr>
          <w:rFonts w:hint="eastAsia"/>
        </w:rPr>
        <w:t>做出</w:t>
      </w:r>
      <w:r>
        <w:rPr>
          <w:rFonts w:hint="eastAsia"/>
        </w:rPr>
        <w:t>linux</w:t>
      </w:r>
      <w:r>
        <w:t xml:space="preserve"> </w:t>
      </w:r>
      <w:r>
        <w:rPr>
          <w:rFonts w:hint="eastAsia"/>
        </w:rPr>
        <w:t>x86-64</w:t>
      </w:r>
      <w:r>
        <w:rPr>
          <w:rFonts w:hint="eastAsia"/>
        </w:rPr>
        <w:t>运行的内存映像</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1"/>
      </w:tblGrid>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r>
              <w:rPr>
                <w:rFonts w:hint="eastAsia"/>
              </w:rPr>
              <w:t>内核内存</w:t>
            </w:r>
          </w:p>
        </w:tc>
      </w:tr>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r>
              <w:rPr>
                <w:rFonts w:hint="eastAsia"/>
              </w:rPr>
              <w:t>用户栈（运行时创建）</w:t>
            </w:r>
          </w:p>
        </w:tc>
      </w:tr>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p>
        </w:tc>
      </w:tr>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r>
              <w:rPr>
                <w:rFonts w:hint="eastAsia"/>
              </w:rPr>
              <w:t>共享库的内存映射区域</w:t>
            </w:r>
          </w:p>
        </w:tc>
      </w:tr>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p>
        </w:tc>
      </w:tr>
      <w:tr w:rsidR="00E360AC" w:rsidTr="00BB2281">
        <w:trPr>
          <w:jc w:val="center"/>
        </w:trPr>
        <w:tc>
          <w:tcPr>
            <w:tcW w:w="5651" w:type="dxa"/>
            <w:shd w:val="clear" w:color="auto" w:fill="auto"/>
            <w:vAlign w:val="center"/>
          </w:tcPr>
          <w:p w:rsidR="00E360AC" w:rsidRDefault="00E360AC" w:rsidP="00BB2281">
            <w:pPr>
              <w:pStyle w:val="aa"/>
              <w:widowControl w:val="0"/>
              <w:adjustRightInd w:val="0"/>
              <w:snapToGrid w:val="0"/>
              <w:ind w:firstLineChars="0" w:firstLine="0"/>
              <w:jc w:val="center"/>
              <w:rPr>
                <w:rFonts w:hint="eastAsia"/>
              </w:rPr>
            </w:pPr>
            <w:r>
              <w:rPr>
                <w:rFonts w:hint="eastAsia"/>
              </w:rPr>
              <w:t>运行时堆（由</w:t>
            </w:r>
            <w:r>
              <w:rPr>
                <w:rFonts w:hint="eastAsia"/>
              </w:rPr>
              <w:t>malloc</w:t>
            </w:r>
            <w:r>
              <w:rPr>
                <w:rFonts w:hint="eastAsia"/>
              </w:rPr>
              <w:t>创建）</w:t>
            </w:r>
          </w:p>
        </w:tc>
      </w:tr>
      <w:tr w:rsidR="00E360AC" w:rsidTr="00BB2281">
        <w:trPr>
          <w:jc w:val="center"/>
        </w:trPr>
        <w:tc>
          <w:tcPr>
            <w:tcW w:w="5651" w:type="dxa"/>
            <w:shd w:val="clear" w:color="auto" w:fill="auto"/>
            <w:vAlign w:val="center"/>
          </w:tcPr>
          <w:p w:rsidR="00E360AC" w:rsidRPr="00BB2281" w:rsidRDefault="00E360AC" w:rsidP="00BB2281">
            <w:pPr>
              <w:pStyle w:val="aa"/>
              <w:widowControl w:val="0"/>
              <w:adjustRightInd w:val="0"/>
              <w:snapToGrid w:val="0"/>
              <w:ind w:firstLineChars="0" w:firstLine="0"/>
              <w:jc w:val="center"/>
              <w:rPr>
                <w:rFonts w:hint="eastAsia"/>
                <w:highlight w:val="yellow"/>
              </w:rPr>
            </w:pPr>
            <w:r w:rsidRPr="00BB2281">
              <w:rPr>
                <w:rFonts w:hint="eastAsia"/>
                <w:highlight w:val="yellow"/>
              </w:rPr>
              <w:t>读</w:t>
            </w:r>
            <w:r w:rsidRPr="00BB2281">
              <w:rPr>
                <w:rFonts w:hint="eastAsia"/>
                <w:highlight w:val="yellow"/>
              </w:rPr>
              <w:t>/</w:t>
            </w:r>
            <w:r w:rsidRPr="00BB2281">
              <w:rPr>
                <w:rFonts w:hint="eastAsia"/>
                <w:highlight w:val="yellow"/>
              </w:rPr>
              <w:t>写段（</w:t>
            </w:r>
            <w:r w:rsidRPr="00BB2281">
              <w:rPr>
                <w:rFonts w:hint="eastAsia"/>
                <w:highlight w:val="yellow"/>
              </w:rPr>
              <w:t>.</w:t>
            </w:r>
            <w:r w:rsidRPr="00BB2281">
              <w:rPr>
                <w:highlight w:val="yellow"/>
              </w:rPr>
              <w:t>data</w:t>
            </w:r>
            <w:r w:rsidRPr="00BB2281">
              <w:rPr>
                <w:rFonts w:hint="eastAsia"/>
                <w:highlight w:val="yellow"/>
              </w:rPr>
              <w:t>，</w:t>
            </w:r>
            <w:r w:rsidRPr="00BB2281">
              <w:rPr>
                <w:rFonts w:hint="eastAsia"/>
                <w:highlight w:val="yellow"/>
              </w:rPr>
              <w:t>.</w:t>
            </w:r>
            <w:r w:rsidRPr="00BB2281">
              <w:rPr>
                <w:highlight w:val="yellow"/>
              </w:rPr>
              <w:t>bss</w:t>
            </w:r>
            <w:r w:rsidRPr="00BB2281">
              <w:rPr>
                <w:rFonts w:hint="eastAsia"/>
                <w:highlight w:val="yellow"/>
              </w:rPr>
              <w:t>）</w:t>
            </w:r>
          </w:p>
        </w:tc>
      </w:tr>
      <w:tr w:rsidR="00E360AC" w:rsidTr="00BB2281">
        <w:trPr>
          <w:jc w:val="center"/>
        </w:trPr>
        <w:tc>
          <w:tcPr>
            <w:tcW w:w="5651" w:type="dxa"/>
            <w:shd w:val="clear" w:color="auto" w:fill="auto"/>
            <w:vAlign w:val="center"/>
          </w:tcPr>
          <w:p w:rsidR="00E360AC" w:rsidRPr="00BB2281" w:rsidRDefault="00E360AC" w:rsidP="00BB2281">
            <w:pPr>
              <w:pStyle w:val="aa"/>
              <w:widowControl w:val="0"/>
              <w:adjustRightInd w:val="0"/>
              <w:snapToGrid w:val="0"/>
              <w:ind w:firstLineChars="0" w:firstLine="0"/>
              <w:jc w:val="center"/>
              <w:rPr>
                <w:rFonts w:hint="eastAsia"/>
                <w:highlight w:val="yellow"/>
              </w:rPr>
            </w:pPr>
            <w:r w:rsidRPr="00BB2281">
              <w:rPr>
                <w:rFonts w:hint="eastAsia"/>
                <w:highlight w:val="yellow"/>
              </w:rPr>
              <w:t>只读代码段（</w:t>
            </w:r>
            <w:r w:rsidRPr="00BB2281">
              <w:rPr>
                <w:rFonts w:hint="eastAsia"/>
                <w:highlight w:val="yellow"/>
              </w:rPr>
              <w:t>.</w:t>
            </w:r>
            <w:r w:rsidRPr="00BB2281">
              <w:rPr>
                <w:highlight w:val="yellow"/>
              </w:rPr>
              <w:t>init .text .rodata</w:t>
            </w:r>
            <w:r w:rsidRPr="00BB2281">
              <w:rPr>
                <w:rFonts w:hint="eastAsia"/>
                <w:highlight w:val="yellow"/>
              </w:rPr>
              <w:t>）</w:t>
            </w:r>
          </w:p>
        </w:tc>
      </w:tr>
      <w:tr w:rsidR="00E360AC" w:rsidTr="00BB2281">
        <w:trPr>
          <w:jc w:val="center"/>
        </w:trPr>
        <w:tc>
          <w:tcPr>
            <w:tcW w:w="5651" w:type="dxa"/>
            <w:shd w:val="clear" w:color="auto" w:fill="auto"/>
            <w:vAlign w:val="center"/>
          </w:tcPr>
          <w:p w:rsidR="00E360AC" w:rsidRPr="00BB2281" w:rsidRDefault="00E360AC" w:rsidP="00BB2281">
            <w:pPr>
              <w:pStyle w:val="aa"/>
              <w:widowControl w:val="0"/>
              <w:adjustRightInd w:val="0"/>
              <w:snapToGrid w:val="0"/>
              <w:ind w:firstLineChars="0" w:firstLine="0"/>
              <w:jc w:val="center"/>
              <w:rPr>
                <w:rFonts w:hint="eastAsia"/>
                <w:highlight w:val="yellow"/>
              </w:rPr>
            </w:pPr>
          </w:p>
        </w:tc>
      </w:tr>
    </w:tbl>
    <w:p w:rsidR="009D5A53" w:rsidRPr="009D5A53" w:rsidRDefault="00E360AC" w:rsidP="00E360AC">
      <w:pPr>
        <w:pStyle w:val="aa"/>
        <w:adjustRightInd w:val="0"/>
        <w:snapToGrid w:val="0"/>
        <w:ind w:left="1320" w:firstLineChars="0" w:firstLine="0"/>
        <w:jc w:val="center"/>
        <w:rPr>
          <w:rFonts w:hint="eastAsia"/>
        </w:rPr>
      </w:pPr>
      <w:r>
        <w:rPr>
          <w:rFonts w:hint="eastAsia"/>
        </w:rPr>
        <w:t>黄色标注部分从</w:t>
      </w:r>
      <w:r>
        <w:rPr>
          <w:rFonts w:hint="eastAsia"/>
        </w:rPr>
        <w:t>hello</w:t>
      </w:r>
      <w:r>
        <w:rPr>
          <w:rFonts w:hint="eastAsia"/>
        </w:rPr>
        <w:t>文件中加载的部分</w:t>
      </w:r>
    </w:p>
    <w:p w:rsidR="000B6263" w:rsidRDefault="000B6263" w:rsidP="00A14711">
      <w:pPr>
        <w:pStyle w:val="2"/>
        <w:rPr>
          <w:rFonts w:hint="eastAsia"/>
        </w:rPr>
      </w:pPr>
      <w:bookmarkStart w:id="319" w:name="_Toc532238431"/>
      <w:r>
        <w:rPr>
          <w:rFonts w:hint="eastAsia"/>
        </w:rPr>
        <w:t>6.5 Hello的进程执行</w:t>
      </w:r>
      <w:bookmarkEnd w:id="319"/>
    </w:p>
    <w:p w:rsidR="00A14711" w:rsidRDefault="00A14711" w:rsidP="00A14711">
      <w:pPr>
        <w:pStyle w:val="aa"/>
        <w:numPr>
          <w:ilvl w:val="0"/>
          <w:numId w:val="19"/>
        </w:numPr>
        <w:adjustRightInd w:val="0"/>
        <w:snapToGrid w:val="0"/>
        <w:ind w:firstLineChars="0"/>
        <w:rPr>
          <w:b/>
        </w:rPr>
      </w:pPr>
      <w:r w:rsidRPr="00A14711">
        <w:rPr>
          <w:rFonts w:hint="eastAsia"/>
          <w:b/>
        </w:rPr>
        <w:t>进程时间片</w:t>
      </w:r>
      <w:bookmarkStart w:id="320" w:name="_Toc532238432"/>
    </w:p>
    <w:p w:rsidR="00A14711" w:rsidRDefault="00BF5129" w:rsidP="00A14711">
      <w:pPr>
        <w:pStyle w:val="aa"/>
        <w:adjustRightInd w:val="0"/>
        <w:snapToGrid w:val="0"/>
        <w:ind w:left="1320" w:firstLineChars="0" w:firstLine="0"/>
      </w:pPr>
      <w:r w:rsidRPr="00BF5129">
        <w:rPr>
          <w:rFonts w:hint="eastAsia"/>
        </w:rPr>
        <w:lastRenderedPageBreak/>
        <w:t>一个</w:t>
      </w:r>
      <w:r>
        <w:rPr>
          <w:rFonts w:hint="eastAsia"/>
        </w:rPr>
        <w:t>进程执行他的控制流的一部分的每一个时间段叫做时间片（</w:t>
      </w:r>
      <w:r>
        <w:rPr>
          <w:rFonts w:hint="eastAsia"/>
        </w:rPr>
        <w:t>time</w:t>
      </w:r>
      <w:r>
        <w:t xml:space="preserve"> </w:t>
      </w:r>
      <w:r>
        <w:rPr>
          <w:rFonts w:hint="eastAsia"/>
        </w:rPr>
        <w:t>slice</w:t>
      </w:r>
      <w:r>
        <w:rPr>
          <w:rFonts w:hint="eastAsia"/>
        </w:rPr>
        <w:t>），多任务也叫时间分片（</w:t>
      </w:r>
      <w:r>
        <w:rPr>
          <w:rFonts w:hint="eastAsia"/>
        </w:rPr>
        <w:t>time</w:t>
      </w:r>
      <w:r>
        <w:t xml:space="preserve"> </w:t>
      </w:r>
      <w:r>
        <w:rPr>
          <w:rFonts w:hint="eastAsia"/>
        </w:rPr>
        <w:t>slicing</w:t>
      </w:r>
      <w:r>
        <w:rPr>
          <w:rFonts w:hint="eastAsia"/>
        </w:rPr>
        <w:t>）</w:t>
      </w:r>
    </w:p>
    <w:p w:rsidR="00BF5129" w:rsidRDefault="00BF5129" w:rsidP="00BF5129">
      <w:pPr>
        <w:pStyle w:val="aa"/>
        <w:numPr>
          <w:ilvl w:val="0"/>
          <w:numId w:val="19"/>
        </w:numPr>
        <w:adjustRightInd w:val="0"/>
        <w:snapToGrid w:val="0"/>
        <w:ind w:firstLineChars="0"/>
        <w:rPr>
          <w:b/>
        </w:rPr>
      </w:pPr>
      <w:r>
        <w:rPr>
          <w:rFonts w:hint="eastAsia"/>
          <w:b/>
        </w:rPr>
        <w:t>进程上下文切换</w:t>
      </w:r>
    </w:p>
    <w:p w:rsidR="00C43000" w:rsidRDefault="00C43000" w:rsidP="00BF5129">
      <w:pPr>
        <w:pStyle w:val="aa"/>
        <w:adjustRightInd w:val="0"/>
        <w:snapToGrid w:val="0"/>
        <w:ind w:left="1320" w:firstLineChars="0" w:firstLine="0"/>
      </w:pPr>
      <w:r>
        <w:rPr>
          <w:rFonts w:hint="eastAsia"/>
        </w:rPr>
        <w:t>调度：</w:t>
      </w:r>
      <w:r w:rsidR="00BF5129">
        <w:rPr>
          <w:rFonts w:hint="eastAsia"/>
        </w:rPr>
        <w:t>在进程执行的某些时刻，内核可以决定抢占当前进程，并重新开始一个先前被强占的进程。这种决策就叫调度</w:t>
      </w:r>
      <w:r>
        <w:rPr>
          <w:rFonts w:hint="eastAsia"/>
        </w:rPr>
        <w:t>（是由内核中的调度器的代码处理的）。</w:t>
      </w:r>
    </w:p>
    <w:p w:rsidR="00BF5129" w:rsidRDefault="00C43000" w:rsidP="00BF5129">
      <w:pPr>
        <w:pStyle w:val="aa"/>
        <w:adjustRightInd w:val="0"/>
        <w:snapToGrid w:val="0"/>
        <w:ind w:left="1320" w:firstLineChars="0" w:firstLine="0"/>
      </w:pPr>
      <w:r>
        <w:rPr>
          <w:rFonts w:hint="eastAsia"/>
        </w:rPr>
        <w:t>上下文切换：在内核调度了一个新的进程运行时，它就抢占当前进程，并使用</w:t>
      </w:r>
      <w:r w:rsidR="00BF5129">
        <w:rPr>
          <w:rFonts w:hint="eastAsia"/>
        </w:rPr>
        <w:t>一种上下文切换的机制来控制转移到新的进程。</w:t>
      </w:r>
    </w:p>
    <w:p w:rsidR="00BF5129" w:rsidRDefault="00BF5129" w:rsidP="00BF5129">
      <w:pPr>
        <w:pStyle w:val="aa"/>
        <w:adjustRightInd w:val="0"/>
        <w:snapToGrid w:val="0"/>
        <w:ind w:left="1320" w:firstLineChars="0" w:firstLine="0"/>
      </w:pPr>
      <w:r>
        <w:rPr>
          <w:rFonts w:hint="eastAsia"/>
        </w:rPr>
        <w:t>1</w:t>
      </w:r>
      <w:r>
        <w:rPr>
          <w:rFonts w:hint="eastAsia"/>
        </w:rPr>
        <w:t>）保存当前进程的上下文</w:t>
      </w:r>
    </w:p>
    <w:p w:rsidR="00BF5129" w:rsidRDefault="00BF5129" w:rsidP="00BF5129">
      <w:pPr>
        <w:pStyle w:val="aa"/>
        <w:adjustRightInd w:val="0"/>
        <w:snapToGrid w:val="0"/>
        <w:ind w:left="1320" w:firstLineChars="0" w:firstLine="0"/>
      </w:pPr>
      <w:r>
        <w:rPr>
          <w:rFonts w:hint="eastAsia"/>
        </w:rPr>
        <w:t>2</w:t>
      </w:r>
      <w:r>
        <w:rPr>
          <w:rFonts w:hint="eastAsia"/>
        </w:rPr>
        <w:t>）恢复某个先前被强占的进程被保存的上下文</w:t>
      </w:r>
    </w:p>
    <w:p w:rsidR="00BF5129" w:rsidRDefault="00BF5129" w:rsidP="00BF5129">
      <w:pPr>
        <w:pStyle w:val="aa"/>
        <w:adjustRightInd w:val="0"/>
        <w:snapToGrid w:val="0"/>
        <w:ind w:left="1320" w:firstLineChars="0" w:firstLine="0"/>
      </w:pPr>
      <w:r>
        <w:rPr>
          <w:rFonts w:hint="eastAsia"/>
        </w:rPr>
        <w:t>3</w:t>
      </w:r>
      <w:r>
        <w:rPr>
          <w:rFonts w:hint="eastAsia"/>
        </w:rPr>
        <w:t>）将控制传递给这个新恢复的进程</w:t>
      </w:r>
    </w:p>
    <w:p w:rsidR="00BF5129" w:rsidRDefault="00C43000" w:rsidP="00C43000">
      <w:pPr>
        <w:pStyle w:val="aa"/>
        <w:numPr>
          <w:ilvl w:val="0"/>
          <w:numId w:val="19"/>
        </w:numPr>
        <w:adjustRightInd w:val="0"/>
        <w:snapToGrid w:val="0"/>
        <w:ind w:firstLineChars="0"/>
      </w:pPr>
      <w:r>
        <w:rPr>
          <w:rFonts w:hint="eastAsia"/>
        </w:rPr>
        <w:t>具体的用户态核心态转换</w:t>
      </w:r>
    </w:p>
    <w:p w:rsidR="00C43000" w:rsidRDefault="00C43000" w:rsidP="00C43000">
      <w:pPr>
        <w:pStyle w:val="aa"/>
        <w:adjustRightInd w:val="0"/>
        <w:snapToGrid w:val="0"/>
        <w:ind w:left="1320" w:firstLineChars="0" w:firstLine="0"/>
      </w:pPr>
      <w:r>
        <w:rPr>
          <w:rFonts w:hint="eastAsia"/>
        </w:rPr>
        <w:t>进程</w:t>
      </w:r>
      <w:r>
        <w:rPr>
          <w:rFonts w:hint="eastAsia"/>
        </w:rPr>
        <w:t>hello</w:t>
      </w:r>
      <w:r>
        <w:rPr>
          <w:rFonts w:hint="eastAsia"/>
        </w:rPr>
        <w:t>初始运行在用户模式中，直到它通过执行系统调用</w:t>
      </w:r>
      <w:r w:rsidR="00C24B0F">
        <w:rPr>
          <w:rFonts w:hint="eastAsia"/>
        </w:rPr>
        <w:t>函数</w:t>
      </w:r>
      <w:r>
        <w:rPr>
          <w:rFonts w:hint="eastAsia"/>
        </w:rPr>
        <w:t>sleep</w:t>
      </w:r>
      <w:r w:rsidR="0000575D">
        <w:rPr>
          <w:rFonts w:hint="eastAsia"/>
        </w:rPr>
        <w:t>或者</w:t>
      </w:r>
      <w:r w:rsidR="0000575D">
        <w:rPr>
          <w:rFonts w:hint="eastAsia"/>
        </w:rPr>
        <w:t>exit</w:t>
      </w:r>
      <w:r w:rsidR="00C24B0F">
        <w:rPr>
          <w:rFonts w:hint="eastAsia"/>
        </w:rPr>
        <w:t>时</w:t>
      </w:r>
      <w:r w:rsidR="00B06D01">
        <w:rPr>
          <w:rFonts w:hint="eastAsia"/>
        </w:rPr>
        <w:t>便陷入到内内核。内核中的处理程序完成对系统函数的调用。之后，执行上下文切换，将控制返回给进程</w:t>
      </w:r>
      <w:r w:rsidR="00B06D01">
        <w:rPr>
          <w:rFonts w:hint="eastAsia"/>
        </w:rPr>
        <w:t>hello</w:t>
      </w:r>
      <w:r w:rsidR="00B06D01">
        <w:rPr>
          <w:rFonts w:hint="eastAsia"/>
        </w:rPr>
        <w:t>系统调用之后的那条语句。</w:t>
      </w:r>
    </w:p>
    <w:p w:rsidR="0000575D" w:rsidRDefault="00A07C5E" w:rsidP="00C43000">
      <w:pPr>
        <w:pStyle w:val="aa"/>
        <w:adjustRightInd w:val="0"/>
        <w:snapToGrid w:val="0"/>
        <w:ind w:left="1320" w:firstLineChars="0" w:firstLine="0"/>
      </w:pPr>
      <w:r w:rsidRPr="0000575D">
        <w:rPr>
          <w:noProof/>
        </w:rPr>
        <w:drawing>
          <wp:inline distT="0" distB="0" distL="0" distR="0">
            <wp:extent cx="4298950" cy="2165350"/>
            <wp:effectExtent l="0" t="0" r="0"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8950" cy="2165350"/>
                    </a:xfrm>
                    <a:prstGeom prst="rect">
                      <a:avLst/>
                    </a:prstGeom>
                    <a:noFill/>
                    <a:ln>
                      <a:noFill/>
                    </a:ln>
                  </pic:spPr>
                </pic:pic>
              </a:graphicData>
            </a:graphic>
          </wp:inline>
        </w:drawing>
      </w:r>
    </w:p>
    <w:p w:rsidR="0039383E" w:rsidRPr="00BF5129" w:rsidRDefault="00A07C5E" w:rsidP="0039383E">
      <w:pPr>
        <w:pStyle w:val="aa"/>
        <w:adjustRightInd w:val="0"/>
        <w:snapToGrid w:val="0"/>
        <w:ind w:left="1320" w:firstLineChars="0" w:firstLine="0"/>
        <w:jc w:val="center"/>
        <w:rPr>
          <w:rFonts w:hint="eastAsia"/>
        </w:rPr>
      </w:pPr>
      <w:r w:rsidRPr="0039383E">
        <w:rPr>
          <w:noProof/>
        </w:rPr>
        <w:drawing>
          <wp:inline distT="0" distB="0" distL="0" distR="0">
            <wp:extent cx="4666615" cy="1702435"/>
            <wp:effectExtent l="0" t="0" r="0" b="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6615" cy="1702435"/>
                    </a:xfrm>
                    <a:prstGeom prst="rect">
                      <a:avLst/>
                    </a:prstGeom>
                    <a:noFill/>
                    <a:ln>
                      <a:noFill/>
                    </a:ln>
                  </pic:spPr>
                </pic:pic>
              </a:graphicData>
            </a:graphic>
          </wp:inline>
        </w:drawing>
      </w:r>
    </w:p>
    <w:p w:rsidR="000B6263" w:rsidRDefault="000B6263">
      <w:pPr>
        <w:pStyle w:val="2"/>
        <w:rPr>
          <w:rFonts w:hint="eastAsia"/>
        </w:rPr>
      </w:pPr>
      <w:r>
        <w:rPr>
          <w:rFonts w:hint="eastAsia"/>
        </w:rPr>
        <w:lastRenderedPageBreak/>
        <w:t>6.6 hello的异常与信号处理</w:t>
      </w:r>
      <w:bookmarkEnd w:id="320"/>
    </w:p>
    <w:p w:rsidR="000B6263" w:rsidRDefault="00B06D01" w:rsidP="00B06D01">
      <w:pPr>
        <w:numPr>
          <w:ilvl w:val="0"/>
          <w:numId w:val="19"/>
        </w:numPr>
        <w:rPr>
          <w:b/>
        </w:rPr>
      </w:pPr>
      <w:r>
        <w:rPr>
          <w:rFonts w:hint="eastAsia"/>
          <w:b/>
        </w:rPr>
        <w:t>hello</w:t>
      </w:r>
      <w:r>
        <w:rPr>
          <w:rFonts w:hint="eastAsia"/>
          <w:b/>
        </w:rPr>
        <w:t>的</w:t>
      </w:r>
      <w:r w:rsidRPr="00B06D01">
        <w:rPr>
          <w:rFonts w:hint="eastAsia"/>
          <w:b/>
        </w:rPr>
        <w:t>异常</w:t>
      </w:r>
    </w:p>
    <w:p w:rsidR="00B06D01" w:rsidRDefault="00D9316C" w:rsidP="00B06D01">
      <w:pPr>
        <w:ind w:left="1320"/>
        <w:rPr>
          <w:b/>
        </w:rPr>
      </w:pPr>
      <w:r w:rsidRPr="00D9316C">
        <w:rPr>
          <w:rFonts w:hint="eastAsia"/>
          <w:b/>
        </w:rPr>
        <w:t>1</w:t>
      </w:r>
      <w:r w:rsidRPr="00D9316C">
        <w:rPr>
          <w:rFonts w:hint="eastAsia"/>
          <w:b/>
        </w:rPr>
        <w:t>）</w:t>
      </w:r>
      <w:r w:rsidR="00B06D01" w:rsidRPr="00D9316C">
        <w:rPr>
          <w:rFonts w:hint="eastAsia"/>
          <w:b/>
        </w:rPr>
        <w:t>中断</w:t>
      </w:r>
      <w:r w:rsidR="00F45033">
        <w:rPr>
          <w:rFonts w:hint="eastAsia"/>
          <w:b/>
        </w:rPr>
        <w:t>：来自处理器外部的</w:t>
      </w:r>
      <w:r w:rsidR="00F45033">
        <w:rPr>
          <w:rFonts w:hint="eastAsia"/>
          <w:b/>
        </w:rPr>
        <w:t>I</w:t>
      </w:r>
      <w:r w:rsidR="00F45033">
        <w:rPr>
          <w:b/>
        </w:rPr>
        <w:t>/O</w:t>
      </w:r>
      <w:r w:rsidR="00F45033">
        <w:rPr>
          <w:rFonts w:hint="eastAsia"/>
          <w:b/>
        </w:rPr>
        <w:t>设备的信号的结果。</w:t>
      </w:r>
    </w:p>
    <w:p w:rsidR="00F45033" w:rsidRPr="00F45033" w:rsidRDefault="00F45033" w:rsidP="00B06D01">
      <w:pPr>
        <w:ind w:left="1320"/>
        <w:rPr>
          <w:rFonts w:hint="eastAsia"/>
        </w:rPr>
      </w:pPr>
      <w:r>
        <w:rPr>
          <w:rFonts w:hint="eastAsia"/>
        </w:rPr>
        <w:t>键盘上敲击</w:t>
      </w:r>
      <w:r>
        <w:rPr>
          <w:rFonts w:hint="eastAsia"/>
        </w:rPr>
        <w:t>CTRL</w:t>
      </w:r>
      <w:r>
        <w:t xml:space="preserve"> </w:t>
      </w:r>
      <w:r>
        <w:rPr>
          <w:rFonts w:hint="eastAsia"/>
        </w:rPr>
        <w:t>-C</w:t>
      </w:r>
      <w:r>
        <w:rPr>
          <w:rFonts w:hint="eastAsia"/>
        </w:rPr>
        <w:t>或者</w:t>
      </w:r>
      <w:r>
        <w:rPr>
          <w:rFonts w:hint="eastAsia"/>
        </w:rPr>
        <w:t>C</w:t>
      </w:r>
      <w:r>
        <w:t>TRL</w:t>
      </w:r>
      <w:r>
        <w:rPr>
          <w:rFonts w:hint="eastAsia"/>
        </w:rPr>
        <w:t>-Z</w:t>
      </w:r>
    </w:p>
    <w:p w:rsidR="00D9316C" w:rsidRDefault="00D9316C" w:rsidP="00B06D01">
      <w:pPr>
        <w:ind w:left="1320"/>
        <w:rPr>
          <w:b/>
        </w:rPr>
      </w:pPr>
      <w:r>
        <w:rPr>
          <w:rFonts w:hint="eastAsia"/>
          <w:b/>
        </w:rPr>
        <w:t>2</w:t>
      </w:r>
      <w:r>
        <w:rPr>
          <w:rFonts w:hint="eastAsia"/>
          <w:b/>
        </w:rPr>
        <w:t>）陷阱</w:t>
      </w:r>
      <w:r w:rsidR="00F45033">
        <w:rPr>
          <w:rFonts w:hint="eastAsia"/>
          <w:b/>
        </w:rPr>
        <w:t>：</w:t>
      </w:r>
      <w:r w:rsidR="00F45033" w:rsidRPr="00F45033">
        <w:rPr>
          <w:rFonts w:hint="eastAsia"/>
          <w:b/>
        </w:rPr>
        <w:t>有意的，执行指令的结果</w:t>
      </w:r>
      <w:r w:rsidR="00F45033">
        <w:rPr>
          <w:rFonts w:hint="eastAsia"/>
          <w:b/>
        </w:rPr>
        <w:t>（例如：系统调用）</w:t>
      </w:r>
    </w:p>
    <w:p w:rsidR="00F45033" w:rsidRDefault="00F45033" w:rsidP="00F45033">
      <w:pPr>
        <w:numPr>
          <w:ilvl w:val="0"/>
          <w:numId w:val="19"/>
        </w:numPr>
        <w:rPr>
          <w:b/>
        </w:rPr>
      </w:pPr>
      <w:r>
        <w:rPr>
          <w:rFonts w:hint="eastAsia"/>
          <w:b/>
        </w:rPr>
        <w:t>产生的信号</w:t>
      </w:r>
    </w:p>
    <w:p w:rsidR="00F45033" w:rsidRDefault="00C7465D" w:rsidP="00F45033">
      <w:pPr>
        <w:ind w:left="1320"/>
        <w:rPr>
          <w:b/>
        </w:rPr>
      </w:pPr>
      <w:r>
        <w:rPr>
          <w:rFonts w:hint="eastAsia"/>
          <w:b/>
        </w:rPr>
        <w:t>SIGINT</w:t>
      </w:r>
      <w:r>
        <w:rPr>
          <w:b/>
        </w:rPr>
        <w:t>,SIGSTP,SIGCONT,SIGWINCH</w:t>
      </w:r>
    </w:p>
    <w:p w:rsidR="00F45033" w:rsidRDefault="00F45033" w:rsidP="00F45033">
      <w:pPr>
        <w:numPr>
          <w:ilvl w:val="0"/>
          <w:numId w:val="19"/>
        </w:numPr>
        <w:rPr>
          <w:b/>
        </w:rPr>
      </w:pPr>
      <w:r>
        <w:rPr>
          <w:rFonts w:hint="eastAsia"/>
          <w:b/>
        </w:rPr>
        <w:t>运行截图</w:t>
      </w:r>
    </w:p>
    <w:p w:rsidR="00F45033" w:rsidRDefault="00A07C5E" w:rsidP="0075427E">
      <w:pPr>
        <w:spacing w:line="240" w:lineRule="auto"/>
        <w:ind w:left="1320"/>
        <w:jc w:val="center"/>
        <w:rPr>
          <w:rFonts w:ascii="宋体" w:hAnsi="宋体" w:cs="宋体"/>
          <w:kern w:val="0"/>
        </w:rPr>
      </w:pPr>
      <w:r w:rsidRPr="00F45033">
        <w:rPr>
          <w:rFonts w:ascii="宋体" w:hAnsi="宋体" w:cs="宋体"/>
          <w:noProof/>
          <w:kern w:val="0"/>
        </w:rPr>
        <w:drawing>
          <wp:inline distT="0" distB="0" distL="0" distR="0">
            <wp:extent cx="5612765" cy="3899535"/>
            <wp:effectExtent l="0" t="0" r="0" b="0"/>
            <wp:docPr id="79" name="图片 79" descr="A8A8{IQ%{`K1H}DLNMZA[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8A8{IQ%{`K1H}DLNMZA[X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3899535"/>
                    </a:xfrm>
                    <a:prstGeom prst="rect">
                      <a:avLst/>
                    </a:prstGeom>
                    <a:noFill/>
                    <a:ln>
                      <a:noFill/>
                    </a:ln>
                  </pic:spPr>
                </pic:pic>
              </a:graphicData>
            </a:graphic>
          </wp:inline>
        </w:drawing>
      </w:r>
    </w:p>
    <w:p w:rsidR="00F45033" w:rsidRDefault="00F45033" w:rsidP="00F45033">
      <w:pPr>
        <w:spacing w:line="240" w:lineRule="auto"/>
        <w:ind w:left="1320"/>
        <w:jc w:val="center"/>
        <w:rPr>
          <w:rFonts w:ascii="宋体" w:hAnsi="宋体" w:cs="宋体"/>
          <w:b/>
          <w:kern w:val="0"/>
        </w:rPr>
      </w:pPr>
      <w:r w:rsidRPr="00F45033">
        <w:rPr>
          <w:rFonts w:ascii="宋体" w:hAnsi="宋体" w:cs="宋体" w:hint="eastAsia"/>
          <w:b/>
          <w:kern w:val="0"/>
        </w:rPr>
        <w:t>截图1</w:t>
      </w:r>
      <w:r w:rsidR="0075427E">
        <w:rPr>
          <w:rFonts w:ascii="宋体" w:hAnsi="宋体" w:cs="宋体"/>
          <w:b/>
          <w:kern w:val="0"/>
        </w:rPr>
        <w:t>:</w:t>
      </w:r>
      <w:r w:rsidRPr="00F45033">
        <w:rPr>
          <w:rFonts w:ascii="宋体" w:hAnsi="宋体" w:cs="宋体" w:hint="eastAsia"/>
          <w:b/>
          <w:kern w:val="0"/>
        </w:rPr>
        <w:t>ctrl-z，ps，jobs，fg</w:t>
      </w:r>
    </w:p>
    <w:p w:rsidR="0075427E" w:rsidRPr="0075427E" w:rsidRDefault="00A07C5E" w:rsidP="0075427E">
      <w:pPr>
        <w:spacing w:line="240" w:lineRule="auto"/>
        <w:jc w:val="center"/>
        <w:rPr>
          <w:rFonts w:ascii="宋体" w:hAnsi="宋体" w:cs="宋体"/>
          <w:kern w:val="0"/>
        </w:rPr>
      </w:pPr>
      <w:r w:rsidRPr="0075427E">
        <w:rPr>
          <w:rFonts w:ascii="宋体" w:hAnsi="宋体" w:cs="宋体"/>
          <w:noProof/>
          <w:kern w:val="0"/>
        </w:rPr>
        <w:drawing>
          <wp:inline distT="0" distB="0" distL="0" distR="0">
            <wp:extent cx="5812155" cy="767080"/>
            <wp:effectExtent l="0" t="0" r="0" b="0"/>
            <wp:docPr id="80" name="图片 80" descr="_GLTVD(4M15B7~LP[{CVP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_GLTVD(4M15B7~LP[{CVP6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2155" cy="767080"/>
                    </a:xfrm>
                    <a:prstGeom prst="rect">
                      <a:avLst/>
                    </a:prstGeom>
                    <a:noFill/>
                    <a:ln>
                      <a:noFill/>
                    </a:ln>
                  </pic:spPr>
                </pic:pic>
              </a:graphicData>
            </a:graphic>
          </wp:inline>
        </w:drawing>
      </w:r>
    </w:p>
    <w:p w:rsidR="0075427E" w:rsidRDefault="0075427E" w:rsidP="00F45033">
      <w:pPr>
        <w:spacing w:line="240" w:lineRule="auto"/>
        <w:ind w:left="1320"/>
        <w:jc w:val="center"/>
        <w:rPr>
          <w:rFonts w:ascii="宋体" w:hAnsi="宋体" w:cs="宋体"/>
          <w:b/>
          <w:kern w:val="0"/>
        </w:rPr>
      </w:pPr>
      <w:r>
        <w:rPr>
          <w:rFonts w:ascii="宋体" w:hAnsi="宋体" w:cs="宋体" w:hint="eastAsia"/>
          <w:b/>
          <w:kern w:val="0"/>
        </w:rPr>
        <w:t>截图2:</w:t>
      </w:r>
      <w:r>
        <w:rPr>
          <w:rFonts w:ascii="宋体" w:hAnsi="宋体" w:cs="宋体"/>
          <w:b/>
          <w:kern w:val="0"/>
        </w:rPr>
        <w:t>ctrl+c</w:t>
      </w:r>
      <w:r>
        <w:rPr>
          <w:rFonts w:ascii="宋体" w:hAnsi="宋体" w:cs="宋体" w:hint="eastAsia"/>
          <w:b/>
          <w:kern w:val="0"/>
        </w:rPr>
        <w:t>（中断）</w:t>
      </w:r>
    </w:p>
    <w:p w:rsidR="00C66AFF" w:rsidRPr="00C66AFF" w:rsidRDefault="00A07C5E" w:rsidP="00C66AFF">
      <w:pPr>
        <w:spacing w:line="240" w:lineRule="auto"/>
        <w:jc w:val="left"/>
        <w:rPr>
          <w:rFonts w:ascii="宋体" w:hAnsi="宋体" w:cs="宋体"/>
          <w:kern w:val="0"/>
        </w:rPr>
      </w:pPr>
      <w:r w:rsidRPr="00C66AFF">
        <w:rPr>
          <w:rFonts w:ascii="宋体" w:hAnsi="宋体" w:cs="宋体"/>
          <w:noProof/>
          <w:kern w:val="0"/>
        </w:rPr>
        <w:lastRenderedPageBreak/>
        <w:drawing>
          <wp:inline distT="0" distB="0" distL="0" distR="0">
            <wp:extent cx="5581015" cy="4687570"/>
            <wp:effectExtent l="0" t="0" r="0" b="0"/>
            <wp:docPr id="81" name="图片 81" descr="O3M~I23~_SQ`8T_24PUC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O3M~I23~_SQ`8T_24PUC74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015" cy="4687570"/>
                    </a:xfrm>
                    <a:prstGeom prst="rect">
                      <a:avLst/>
                    </a:prstGeom>
                    <a:noFill/>
                    <a:ln>
                      <a:noFill/>
                    </a:ln>
                  </pic:spPr>
                </pic:pic>
              </a:graphicData>
            </a:graphic>
          </wp:inline>
        </w:drawing>
      </w:r>
    </w:p>
    <w:p w:rsidR="00C66AFF" w:rsidRDefault="00C66AFF" w:rsidP="00F45033">
      <w:pPr>
        <w:spacing w:line="240" w:lineRule="auto"/>
        <w:ind w:left="1320"/>
        <w:jc w:val="center"/>
        <w:rPr>
          <w:rFonts w:ascii="宋体" w:hAnsi="宋体" w:cs="宋体"/>
          <w:b/>
          <w:kern w:val="0"/>
        </w:rPr>
      </w:pPr>
      <w:r>
        <w:rPr>
          <w:rFonts w:ascii="宋体" w:hAnsi="宋体" w:cs="宋体" w:hint="eastAsia"/>
          <w:b/>
          <w:kern w:val="0"/>
        </w:rPr>
        <w:t>截图3：pstree上半部分</w:t>
      </w:r>
    </w:p>
    <w:p w:rsidR="00152E33" w:rsidRPr="00152E33" w:rsidRDefault="00A07C5E" w:rsidP="00152E33">
      <w:pPr>
        <w:spacing w:line="240" w:lineRule="auto"/>
        <w:jc w:val="left"/>
        <w:rPr>
          <w:rFonts w:ascii="宋体" w:hAnsi="宋体" w:cs="宋体"/>
          <w:kern w:val="0"/>
        </w:rPr>
      </w:pPr>
      <w:r w:rsidRPr="00152E33">
        <w:rPr>
          <w:rFonts w:ascii="宋体" w:hAnsi="宋体" w:cs="宋体"/>
          <w:noProof/>
          <w:kern w:val="0"/>
        </w:rPr>
        <w:lastRenderedPageBreak/>
        <w:drawing>
          <wp:inline distT="0" distB="0" distL="0" distR="0">
            <wp:extent cx="5539105" cy="4183380"/>
            <wp:effectExtent l="0" t="0" r="0" b="0"/>
            <wp:docPr id="82" name="图片 82" descr="5FFX{ZK$SILL{[UXEW_L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5FFX{ZK$SILL{[UXEW_L09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9105" cy="4183380"/>
                    </a:xfrm>
                    <a:prstGeom prst="rect">
                      <a:avLst/>
                    </a:prstGeom>
                    <a:noFill/>
                    <a:ln>
                      <a:noFill/>
                    </a:ln>
                  </pic:spPr>
                </pic:pic>
              </a:graphicData>
            </a:graphic>
          </wp:inline>
        </w:drawing>
      </w:r>
    </w:p>
    <w:p w:rsidR="00152E33" w:rsidRDefault="00152E33" w:rsidP="00F45033">
      <w:pPr>
        <w:spacing w:line="240" w:lineRule="auto"/>
        <w:ind w:left="1320"/>
        <w:jc w:val="center"/>
        <w:rPr>
          <w:rFonts w:ascii="宋体" w:hAnsi="宋体" w:cs="宋体"/>
          <w:kern w:val="0"/>
        </w:rPr>
      </w:pPr>
      <w:r w:rsidRPr="00152E33">
        <w:rPr>
          <w:rFonts w:ascii="宋体" w:hAnsi="宋体" w:cs="宋体" w:hint="eastAsia"/>
          <w:kern w:val="0"/>
        </w:rPr>
        <w:t>截图</w:t>
      </w:r>
      <w:r>
        <w:rPr>
          <w:rFonts w:ascii="宋体" w:hAnsi="宋体" w:cs="宋体" w:hint="eastAsia"/>
          <w:kern w:val="0"/>
        </w:rPr>
        <w:t>4：pstree中间部分</w:t>
      </w:r>
    </w:p>
    <w:p w:rsidR="00DD45D0" w:rsidRPr="00DD45D0" w:rsidRDefault="00A07C5E" w:rsidP="00DD45D0">
      <w:pPr>
        <w:spacing w:line="240" w:lineRule="auto"/>
        <w:jc w:val="center"/>
        <w:rPr>
          <w:rFonts w:ascii="宋体" w:hAnsi="宋体" w:cs="宋体"/>
          <w:kern w:val="0"/>
        </w:rPr>
      </w:pPr>
      <w:r w:rsidRPr="00DD45D0">
        <w:rPr>
          <w:rFonts w:ascii="宋体" w:hAnsi="宋体" w:cs="宋体"/>
          <w:noProof/>
          <w:kern w:val="0"/>
        </w:rPr>
        <w:lastRenderedPageBreak/>
        <w:drawing>
          <wp:inline distT="0" distB="0" distL="0" distR="0">
            <wp:extent cx="5349875" cy="4414520"/>
            <wp:effectExtent l="0" t="0" r="0" b="0"/>
            <wp:docPr id="83" name="图片 83" descr="P55B`$0@4D]$8GOGGT4A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55B`$0@4D]$8GOGGT4AY`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9875" cy="4414520"/>
                    </a:xfrm>
                    <a:prstGeom prst="rect">
                      <a:avLst/>
                    </a:prstGeom>
                    <a:noFill/>
                    <a:ln>
                      <a:noFill/>
                    </a:ln>
                  </pic:spPr>
                </pic:pic>
              </a:graphicData>
            </a:graphic>
          </wp:inline>
        </w:drawing>
      </w:r>
    </w:p>
    <w:p w:rsidR="00152E33" w:rsidRDefault="00DD45D0" w:rsidP="00F45033">
      <w:pPr>
        <w:spacing w:line="240" w:lineRule="auto"/>
        <w:ind w:left="1320"/>
        <w:jc w:val="center"/>
        <w:rPr>
          <w:rFonts w:ascii="宋体" w:hAnsi="宋体" w:cs="宋体"/>
          <w:kern w:val="0"/>
        </w:rPr>
      </w:pPr>
      <w:r>
        <w:rPr>
          <w:rFonts w:ascii="宋体" w:hAnsi="宋体" w:cs="宋体" w:hint="eastAsia"/>
          <w:kern w:val="0"/>
        </w:rPr>
        <w:t>截图5：pstree中间部分</w:t>
      </w:r>
    </w:p>
    <w:p w:rsidR="00820BCF" w:rsidRPr="00820BCF" w:rsidRDefault="00A07C5E" w:rsidP="00820BCF">
      <w:pPr>
        <w:spacing w:line="240" w:lineRule="auto"/>
        <w:jc w:val="center"/>
        <w:rPr>
          <w:rFonts w:ascii="宋体" w:hAnsi="宋体" w:cs="宋体"/>
          <w:kern w:val="0"/>
        </w:rPr>
      </w:pPr>
      <w:r w:rsidRPr="00820BCF">
        <w:rPr>
          <w:rFonts w:ascii="宋体" w:hAnsi="宋体" w:cs="宋体"/>
          <w:noProof/>
          <w:kern w:val="0"/>
        </w:rPr>
        <w:lastRenderedPageBreak/>
        <w:drawing>
          <wp:inline distT="0" distB="0" distL="0" distR="0">
            <wp:extent cx="5013325" cy="4193540"/>
            <wp:effectExtent l="0" t="0" r="0" b="0"/>
            <wp:docPr id="84" name="图片 84" descr="{E0R1]QO_5UJ8ZJU3]}Z[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0R1]QO_5UJ8ZJU3]}Z[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3325" cy="4193540"/>
                    </a:xfrm>
                    <a:prstGeom prst="rect">
                      <a:avLst/>
                    </a:prstGeom>
                    <a:noFill/>
                    <a:ln>
                      <a:noFill/>
                    </a:ln>
                  </pic:spPr>
                </pic:pic>
              </a:graphicData>
            </a:graphic>
          </wp:inline>
        </w:drawing>
      </w:r>
    </w:p>
    <w:p w:rsidR="00DD45D0" w:rsidRPr="00152E33" w:rsidRDefault="00820BCF" w:rsidP="00F45033">
      <w:pPr>
        <w:spacing w:line="240" w:lineRule="auto"/>
        <w:ind w:left="1320"/>
        <w:jc w:val="center"/>
        <w:rPr>
          <w:rFonts w:ascii="宋体" w:hAnsi="宋体" w:cs="宋体" w:hint="eastAsia"/>
          <w:kern w:val="0"/>
        </w:rPr>
      </w:pPr>
      <w:r>
        <w:rPr>
          <w:rFonts w:ascii="宋体" w:hAnsi="宋体" w:cs="宋体" w:hint="eastAsia"/>
          <w:kern w:val="0"/>
        </w:rPr>
        <w:t>截图6：pstree最后部分</w:t>
      </w:r>
    </w:p>
    <w:p w:rsidR="000D2202" w:rsidRDefault="00A07C5E" w:rsidP="000D2202">
      <w:pPr>
        <w:spacing w:line="240" w:lineRule="auto"/>
        <w:jc w:val="center"/>
        <w:rPr>
          <w:rFonts w:ascii="宋体" w:hAnsi="宋体" w:cs="宋体"/>
          <w:kern w:val="0"/>
        </w:rPr>
      </w:pPr>
      <w:r w:rsidRPr="000D2202">
        <w:rPr>
          <w:rFonts w:ascii="宋体" w:hAnsi="宋体" w:cs="宋体"/>
          <w:noProof/>
          <w:kern w:val="0"/>
        </w:rPr>
        <w:drawing>
          <wp:inline distT="0" distB="0" distL="0" distR="0">
            <wp:extent cx="4498340" cy="1902460"/>
            <wp:effectExtent l="0" t="0" r="0" b="0"/>
            <wp:docPr id="85" name="图片 85" descr="W$DJ}Z$6RAR@TNLGXO5(Z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DJ}Z$6RAR@TNLGXO5(ZT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98340" cy="1902460"/>
                    </a:xfrm>
                    <a:prstGeom prst="rect">
                      <a:avLst/>
                    </a:prstGeom>
                    <a:noFill/>
                    <a:ln>
                      <a:noFill/>
                    </a:ln>
                  </pic:spPr>
                </pic:pic>
              </a:graphicData>
            </a:graphic>
          </wp:inline>
        </w:drawing>
      </w:r>
    </w:p>
    <w:p w:rsidR="000D2202" w:rsidRDefault="000D2202" w:rsidP="000D2202">
      <w:pPr>
        <w:spacing w:line="240" w:lineRule="auto"/>
        <w:jc w:val="center"/>
        <w:rPr>
          <w:rFonts w:ascii="宋体" w:hAnsi="宋体" w:cs="宋体"/>
          <w:kern w:val="0"/>
        </w:rPr>
      </w:pPr>
      <w:r>
        <w:rPr>
          <w:rFonts w:ascii="宋体" w:hAnsi="宋体" w:cs="宋体" w:hint="eastAsia"/>
          <w:kern w:val="0"/>
        </w:rPr>
        <w:t>截图</w:t>
      </w:r>
      <w:r w:rsidR="00DD45D0">
        <w:rPr>
          <w:rFonts w:ascii="宋体" w:hAnsi="宋体" w:cs="宋体" w:hint="eastAsia"/>
          <w:kern w:val="0"/>
        </w:rPr>
        <w:t>7</w:t>
      </w:r>
      <w:r w:rsidR="00521223">
        <w:rPr>
          <w:rFonts w:ascii="宋体" w:hAnsi="宋体" w:cs="宋体" w:hint="eastAsia"/>
          <w:kern w:val="0"/>
        </w:rPr>
        <w:t>：kill杀死hello程序</w:t>
      </w:r>
    </w:p>
    <w:p w:rsidR="00F31D1A" w:rsidRDefault="00A07C5E" w:rsidP="000D2202">
      <w:pPr>
        <w:spacing w:line="240" w:lineRule="auto"/>
        <w:jc w:val="center"/>
        <w:rPr>
          <w:rFonts w:ascii="宋体" w:hAnsi="宋体" w:cs="宋体" w:hint="eastAsia"/>
          <w:kern w:val="0"/>
        </w:rPr>
      </w:pPr>
      <w:r w:rsidRPr="00D16D64">
        <w:rPr>
          <w:rFonts w:ascii="宋体" w:hAnsi="宋体" w:cs="宋体"/>
          <w:noProof/>
          <w:kern w:val="0"/>
        </w:rPr>
        <w:drawing>
          <wp:inline distT="0" distB="0" distL="0" distR="0">
            <wp:extent cx="5402580" cy="1208405"/>
            <wp:effectExtent l="0" t="0" r="0" b="0"/>
            <wp:docPr id="86" name="图片 86" descr="055BF]3R4GVH}`{MFZF7~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55BF]3R4GVH}`{MFZF7~W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2580" cy="1208405"/>
                    </a:xfrm>
                    <a:prstGeom prst="rect">
                      <a:avLst/>
                    </a:prstGeom>
                    <a:noFill/>
                    <a:ln>
                      <a:noFill/>
                    </a:ln>
                  </pic:spPr>
                </pic:pic>
              </a:graphicData>
            </a:graphic>
          </wp:inline>
        </w:drawing>
      </w:r>
    </w:p>
    <w:p w:rsidR="0075427E" w:rsidRPr="00F31D1A" w:rsidRDefault="00F31D1A" w:rsidP="00F31D1A">
      <w:pPr>
        <w:spacing w:line="240" w:lineRule="auto"/>
        <w:jc w:val="center"/>
        <w:rPr>
          <w:rFonts w:ascii="宋体" w:hAnsi="宋体" w:cs="宋体" w:hint="eastAsia"/>
          <w:kern w:val="0"/>
        </w:rPr>
      </w:pPr>
      <w:r>
        <w:rPr>
          <w:rFonts w:ascii="宋体" w:hAnsi="宋体" w:cs="宋体" w:hint="eastAsia"/>
          <w:kern w:val="0"/>
        </w:rPr>
        <w:t>截图8：终端随意输入</w:t>
      </w:r>
    </w:p>
    <w:p w:rsidR="00F45033" w:rsidRPr="00754073" w:rsidRDefault="00754073" w:rsidP="00754073">
      <w:pPr>
        <w:numPr>
          <w:ilvl w:val="0"/>
          <w:numId w:val="19"/>
        </w:numPr>
        <w:jc w:val="left"/>
        <w:rPr>
          <w:rFonts w:ascii="宋体" w:hAnsi="宋体" w:cs="宋体" w:hint="eastAsia"/>
          <w:kern w:val="0"/>
        </w:rPr>
      </w:pPr>
      <w:r>
        <w:rPr>
          <w:rFonts w:ascii="宋体" w:hAnsi="宋体" w:cs="宋体" w:hint="eastAsia"/>
          <w:b/>
          <w:kern w:val="0"/>
        </w:rPr>
        <w:t>异常与信号的处理</w:t>
      </w:r>
    </w:p>
    <w:p w:rsidR="008F417A" w:rsidRDefault="0075427E" w:rsidP="008F417A">
      <w:pPr>
        <w:spacing w:line="240" w:lineRule="auto"/>
        <w:ind w:left="1320"/>
        <w:rPr>
          <w:rFonts w:ascii="宋体" w:hAnsi="宋体" w:cs="宋体"/>
          <w:kern w:val="0"/>
        </w:rPr>
      </w:pPr>
      <w:r w:rsidRPr="0075427E">
        <w:rPr>
          <w:rFonts w:ascii="宋体" w:hAnsi="宋体" w:cs="宋体" w:hint="eastAsia"/>
          <w:kern w:val="0"/>
        </w:rPr>
        <w:lastRenderedPageBreak/>
        <w:t>1</w:t>
      </w:r>
      <w:r>
        <w:rPr>
          <w:rFonts w:ascii="宋体" w:hAnsi="宋体" w:cs="宋体" w:hint="eastAsia"/>
          <w:kern w:val="0"/>
        </w:rPr>
        <w:t>）键盘输入ctrl+c属于中断异常，其处理情况如截图。</w:t>
      </w:r>
    </w:p>
    <w:p w:rsidR="0075427E" w:rsidRDefault="00A07C5E" w:rsidP="0075427E">
      <w:pPr>
        <w:spacing w:line="240" w:lineRule="auto"/>
        <w:ind w:left="1320"/>
        <w:jc w:val="center"/>
        <w:rPr>
          <w:rFonts w:ascii="宋体" w:hAnsi="宋体" w:cs="宋体"/>
          <w:kern w:val="0"/>
        </w:rPr>
      </w:pPr>
      <w:r w:rsidRPr="0075427E">
        <w:rPr>
          <w:rFonts w:ascii="宋体" w:hAnsi="宋体" w:cs="宋体"/>
          <w:noProof/>
          <w:kern w:val="0"/>
        </w:rPr>
        <w:drawing>
          <wp:inline distT="0" distB="0" distL="0" distR="0">
            <wp:extent cx="3930650" cy="2291080"/>
            <wp:effectExtent l="0" t="0" r="0" b="0"/>
            <wp:docPr id="87" name="图片 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0650" cy="2291080"/>
                    </a:xfrm>
                    <a:prstGeom prst="rect">
                      <a:avLst/>
                    </a:prstGeom>
                    <a:noFill/>
                    <a:ln>
                      <a:noFill/>
                    </a:ln>
                  </pic:spPr>
                </pic:pic>
              </a:graphicData>
            </a:graphic>
          </wp:inline>
        </w:drawing>
      </w:r>
    </w:p>
    <w:p w:rsidR="0075427E" w:rsidRDefault="0075427E" w:rsidP="0075427E">
      <w:pPr>
        <w:spacing w:line="240" w:lineRule="auto"/>
        <w:ind w:left="1320"/>
        <w:jc w:val="center"/>
        <w:rPr>
          <w:rFonts w:ascii="宋体" w:hAnsi="宋体" w:cs="宋体"/>
          <w:kern w:val="0"/>
        </w:rPr>
      </w:pPr>
      <w:r>
        <w:rPr>
          <w:rFonts w:ascii="宋体" w:hAnsi="宋体" w:cs="宋体" w:hint="eastAsia"/>
          <w:kern w:val="0"/>
        </w:rPr>
        <w:t>截图：ctrl+c或者ctrl+z键盘的</w:t>
      </w:r>
      <w:r w:rsidRPr="0075427E">
        <w:rPr>
          <w:rFonts w:ascii="宋体" w:hAnsi="宋体" w:cs="宋体" w:hint="eastAsia"/>
          <w:b/>
          <w:kern w:val="0"/>
        </w:rPr>
        <w:t>中断</w:t>
      </w:r>
      <w:r>
        <w:rPr>
          <w:rFonts w:ascii="宋体" w:hAnsi="宋体" w:cs="宋体" w:hint="eastAsia"/>
          <w:kern w:val="0"/>
        </w:rPr>
        <w:t>异常</w:t>
      </w:r>
    </w:p>
    <w:p w:rsidR="0075427E" w:rsidRDefault="0075427E" w:rsidP="0075427E">
      <w:pPr>
        <w:spacing w:line="240" w:lineRule="auto"/>
        <w:ind w:left="1320"/>
        <w:rPr>
          <w:rFonts w:ascii="宋体" w:hAnsi="宋体" w:cs="宋体"/>
          <w:kern w:val="0"/>
        </w:rPr>
      </w:pPr>
      <w:r>
        <w:rPr>
          <w:rFonts w:ascii="宋体" w:hAnsi="宋体" w:cs="宋体" w:hint="eastAsia"/>
          <w:kern w:val="0"/>
        </w:rPr>
        <w:t>2）函数执行可能会执行系统调用函数exit，属于陷阱。其处理方式如截图。</w:t>
      </w:r>
    </w:p>
    <w:p w:rsidR="0075427E" w:rsidRDefault="00A07C5E" w:rsidP="0075427E">
      <w:pPr>
        <w:spacing w:line="240" w:lineRule="auto"/>
        <w:ind w:left="1320"/>
        <w:jc w:val="center"/>
        <w:rPr>
          <w:rFonts w:ascii="宋体" w:hAnsi="宋体" w:cs="宋体"/>
          <w:kern w:val="0"/>
        </w:rPr>
      </w:pPr>
      <w:r>
        <w:rPr>
          <w:rFonts w:ascii="宋体" w:hAnsi="宋体" w:cs="宋体" w:hint="eastAsia"/>
          <w:noProof/>
          <w:kern w:val="0"/>
        </w:rPr>
        <w:drawing>
          <wp:inline distT="0" distB="0" distL="0" distR="0">
            <wp:extent cx="4561205" cy="1629410"/>
            <wp:effectExtent l="0" t="0" r="0" b="0"/>
            <wp:docPr id="88" name="图片 88"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片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1205" cy="1629410"/>
                    </a:xfrm>
                    <a:prstGeom prst="rect">
                      <a:avLst/>
                    </a:prstGeom>
                    <a:noFill/>
                    <a:ln>
                      <a:noFill/>
                    </a:ln>
                  </pic:spPr>
                </pic:pic>
              </a:graphicData>
            </a:graphic>
          </wp:inline>
        </w:drawing>
      </w:r>
    </w:p>
    <w:p w:rsidR="0075427E" w:rsidRDefault="0075427E" w:rsidP="0075427E">
      <w:pPr>
        <w:spacing w:line="240" w:lineRule="auto"/>
        <w:ind w:left="1320"/>
        <w:jc w:val="center"/>
        <w:rPr>
          <w:rFonts w:ascii="宋体" w:hAnsi="宋体" w:cs="宋体"/>
          <w:kern w:val="0"/>
        </w:rPr>
      </w:pPr>
      <w:r>
        <w:rPr>
          <w:rFonts w:ascii="宋体" w:hAnsi="宋体" w:cs="宋体" w:hint="eastAsia"/>
          <w:kern w:val="0"/>
        </w:rPr>
        <w:t>截图：exit系统调用函数的</w:t>
      </w:r>
      <w:r w:rsidRPr="0075427E">
        <w:rPr>
          <w:rFonts w:ascii="宋体" w:hAnsi="宋体" w:cs="宋体" w:hint="eastAsia"/>
          <w:b/>
          <w:kern w:val="0"/>
        </w:rPr>
        <w:t>陷阱</w:t>
      </w:r>
      <w:r>
        <w:rPr>
          <w:rFonts w:ascii="宋体" w:hAnsi="宋体" w:cs="宋体" w:hint="eastAsia"/>
          <w:kern w:val="0"/>
        </w:rPr>
        <w:t>异常</w:t>
      </w:r>
    </w:p>
    <w:p w:rsidR="00B92FC2" w:rsidRDefault="00B92FC2" w:rsidP="00B92FC2">
      <w:pPr>
        <w:spacing w:line="240" w:lineRule="auto"/>
        <w:ind w:left="1320"/>
        <w:rPr>
          <w:rFonts w:ascii="宋体" w:hAnsi="宋体" w:cs="宋体"/>
          <w:kern w:val="0"/>
        </w:rPr>
      </w:pPr>
      <w:r>
        <w:rPr>
          <w:rFonts w:ascii="宋体" w:hAnsi="宋体" w:cs="宋体" w:hint="eastAsia"/>
          <w:kern w:val="0"/>
        </w:rPr>
        <w:t>3）信号处理</w:t>
      </w:r>
    </w:p>
    <w:p w:rsidR="00B92FC2" w:rsidRDefault="00152E33" w:rsidP="00B92FC2">
      <w:pPr>
        <w:spacing w:line="240" w:lineRule="auto"/>
        <w:ind w:left="1320"/>
        <w:rPr>
          <w:rFonts w:ascii="宋体" w:hAnsi="宋体" w:cs="宋体"/>
          <w:kern w:val="0"/>
        </w:rPr>
      </w:pPr>
      <w:r>
        <w:rPr>
          <w:rFonts w:ascii="宋体" w:hAnsi="宋体" w:cs="宋体" w:hint="eastAsia"/>
          <w:kern w:val="0"/>
        </w:rPr>
        <w:t>a）</w:t>
      </w:r>
      <w:r w:rsidRPr="00152E33">
        <w:rPr>
          <w:rFonts w:ascii="宋体" w:hAnsi="宋体" w:cs="宋体" w:hint="eastAsia"/>
          <w:b/>
          <w:kern w:val="0"/>
        </w:rPr>
        <w:t>对于ctrl+c或者ctrl+z</w:t>
      </w:r>
      <w:r>
        <w:rPr>
          <w:rFonts w:ascii="宋体" w:hAnsi="宋体" w:cs="宋体" w:hint="eastAsia"/>
          <w:kern w:val="0"/>
        </w:rPr>
        <w:t>。键盘键入后，内核就会发送S</w:t>
      </w:r>
      <w:r>
        <w:rPr>
          <w:rFonts w:ascii="宋体" w:hAnsi="宋体" w:cs="宋体"/>
          <w:kern w:val="0"/>
        </w:rPr>
        <w:t>IGINT</w:t>
      </w:r>
      <w:r>
        <w:rPr>
          <w:rFonts w:ascii="宋体" w:hAnsi="宋体" w:cs="宋体" w:hint="eastAsia"/>
          <w:kern w:val="0"/>
        </w:rPr>
        <w:t>或者S</w:t>
      </w:r>
      <w:r>
        <w:rPr>
          <w:rFonts w:ascii="宋体" w:hAnsi="宋体" w:cs="宋体"/>
          <w:kern w:val="0"/>
        </w:rPr>
        <w:t>IGSTP</w:t>
      </w:r>
      <w:r>
        <w:rPr>
          <w:rFonts w:ascii="宋体" w:hAnsi="宋体" w:cs="宋体" w:hint="eastAsia"/>
          <w:kern w:val="0"/>
        </w:rPr>
        <w:t>。S</w:t>
      </w:r>
      <w:r>
        <w:rPr>
          <w:rFonts w:ascii="宋体" w:hAnsi="宋体" w:cs="宋体"/>
          <w:kern w:val="0"/>
        </w:rPr>
        <w:t>IGINT</w:t>
      </w:r>
      <w:r>
        <w:rPr>
          <w:rFonts w:ascii="宋体" w:hAnsi="宋体" w:cs="宋体" w:hint="eastAsia"/>
          <w:kern w:val="0"/>
        </w:rPr>
        <w:t>信号默认终止前台job即程序hello，S</w:t>
      </w:r>
      <w:r>
        <w:rPr>
          <w:rFonts w:ascii="宋体" w:hAnsi="宋体" w:cs="宋体"/>
          <w:kern w:val="0"/>
        </w:rPr>
        <w:t>IGSTP</w:t>
      </w:r>
      <w:r>
        <w:rPr>
          <w:rFonts w:ascii="宋体" w:hAnsi="宋体" w:cs="宋体" w:hint="eastAsia"/>
          <w:kern w:val="0"/>
        </w:rPr>
        <w:t>默认挂起前台hello作业。</w:t>
      </w:r>
    </w:p>
    <w:p w:rsidR="00152E33" w:rsidRDefault="00152E33" w:rsidP="00B92FC2">
      <w:pPr>
        <w:spacing w:line="240" w:lineRule="auto"/>
        <w:ind w:left="1320"/>
        <w:rPr>
          <w:rFonts w:ascii="宋体" w:hAnsi="宋体" w:cs="宋体"/>
          <w:kern w:val="0"/>
        </w:rPr>
      </w:pPr>
      <w:r>
        <w:rPr>
          <w:rFonts w:ascii="宋体" w:hAnsi="宋体" w:cs="宋体" w:hint="eastAsia"/>
          <w:kern w:val="0"/>
        </w:rPr>
        <w:t>b）</w:t>
      </w:r>
      <w:r w:rsidRPr="00521223">
        <w:rPr>
          <w:rFonts w:ascii="宋体" w:hAnsi="宋体" w:cs="宋体" w:hint="eastAsia"/>
          <w:b/>
          <w:kern w:val="0"/>
        </w:rPr>
        <w:t>对于</w:t>
      </w:r>
      <w:r w:rsidR="00521223" w:rsidRPr="00521223">
        <w:rPr>
          <w:rFonts w:ascii="宋体" w:hAnsi="宋体" w:cs="宋体" w:hint="eastAsia"/>
          <w:b/>
          <w:kern w:val="0"/>
        </w:rPr>
        <w:t>fg</w:t>
      </w:r>
      <w:r w:rsidR="000D2202" w:rsidRPr="00521223">
        <w:rPr>
          <w:rFonts w:ascii="宋体" w:hAnsi="宋体" w:cs="宋体" w:hint="eastAsia"/>
          <w:b/>
          <w:kern w:val="0"/>
        </w:rPr>
        <w:t>信号</w:t>
      </w:r>
      <w:r w:rsidR="000D2202">
        <w:rPr>
          <w:rFonts w:ascii="宋体" w:hAnsi="宋体" w:cs="宋体" w:hint="eastAsia"/>
          <w:kern w:val="0"/>
        </w:rPr>
        <w:t>。内核发送</w:t>
      </w:r>
      <w:r w:rsidR="00521223">
        <w:rPr>
          <w:rFonts w:ascii="宋体" w:hAnsi="宋体" w:cs="宋体" w:hint="eastAsia"/>
          <w:kern w:val="0"/>
        </w:rPr>
        <w:t>S</w:t>
      </w:r>
      <w:r w:rsidR="00521223">
        <w:rPr>
          <w:rFonts w:ascii="宋体" w:hAnsi="宋体" w:cs="宋体"/>
          <w:kern w:val="0"/>
        </w:rPr>
        <w:t>IGCONT</w:t>
      </w:r>
      <w:r w:rsidR="00521223">
        <w:rPr>
          <w:rFonts w:ascii="宋体" w:hAnsi="宋体" w:cs="宋体" w:hint="eastAsia"/>
          <w:kern w:val="0"/>
        </w:rPr>
        <w:t>信号，我们刚刚挂起的程序hello重新在前台运行。</w:t>
      </w:r>
    </w:p>
    <w:p w:rsidR="00521223" w:rsidRPr="00521223" w:rsidRDefault="00521223" w:rsidP="00B92FC2">
      <w:pPr>
        <w:spacing w:line="240" w:lineRule="auto"/>
        <w:ind w:left="1320"/>
        <w:rPr>
          <w:rFonts w:ascii="宋体" w:hAnsi="宋体" w:cs="宋体" w:hint="eastAsia"/>
          <w:kern w:val="0"/>
        </w:rPr>
      </w:pPr>
      <w:r>
        <w:rPr>
          <w:rFonts w:ascii="宋体" w:hAnsi="宋体" w:cs="宋体" w:hint="eastAsia"/>
          <w:kern w:val="0"/>
        </w:rPr>
        <w:t>c）</w:t>
      </w:r>
      <w:r w:rsidRPr="00521223">
        <w:rPr>
          <w:rFonts w:ascii="宋体" w:hAnsi="宋体" w:cs="宋体" w:hint="eastAsia"/>
          <w:b/>
          <w:kern w:val="0"/>
        </w:rPr>
        <w:t>对于</w:t>
      </w:r>
      <w:r>
        <w:rPr>
          <w:rFonts w:ascii="宋体" w:hAnsi="宋体" w:cs="宋体" w:hint="eastAsia"/>
          <w:b/>
          <w:kern w:val="0"/>
        </w:rPr>
        <w:t>kill</w:t>
      </w:r>
      <w:r>
        <w:rPr>
          <w:rFonts w:ascii="宋体" w:hAnsi="宋体" w:cs="宋体"/>
          <w:b/>
          <w:kern w:val="0"/>
        </w:rPr>
        <w:t xml:space="preserve"> </w:t>
      </w:r>
      <w:r>
        <w:rPr>
          <w:rFonts w:ascii="宋体" w:hAnsi="宋体" w:cs="宋体" w:hint="eastAsia"/>
          <w:b/>
          <w:kern w:val="0"/>
        </w:rPr>
        <w:t>-9</w:t>
      </w:r>
      <w:r>
        <w:rPr>
          <w:rFonts w:ascii="宋体" w:hAnsi="宋体" w:cs="宋体"/>
          <w:b/>
          <w:kern w:val="0"/>
        </w:rPr>
        <w:t xml:space="preserve"> </w:t>
      </w:r>
      <w:r>
        <w:rPr>
          <w:rFonts w:ascii="宋体" w:hAnsi="宋体" w:cs="宋体" w:hint="eastAsia"/>
          <w:b/>
          <w:kern w:val="0"/>
        </w:rPr>
        <w:t>2860。</w:t>
      </w:r>
      <w:r w:rsidRPr="00521223">
        <w:rPr>
          <w:rFonts w:ascii="宋体" w:hAnsi="宋体" w:cs="宋体" w:hint="eastAsia"/>
          <w:kern w:val="0"/>
        </w:rPr>
        <w:t>内核</w:t>
      </w:r>
      <w:r>
        <w:rPr>
          <w:rFonts w:ascii="宋体" w:hAnsi="宋体" w:cs="宋体" w:hint="eastAsia"/>
          <w:kern w:val="0"/>
        </w:rPr>
        <w:t>发送S</w:t>
      </w:r>
      <w:r>
        <w:rPr>
          <w:rFonts w:ascii="宋体" w:hAnsi="宋体" w:cs="宋体"/>
          <w:kern w:val="0"/>
        </w:rPr>
        <w:t>IGKILL</w:t>
      </w:r>
      <w:r>
        <w:rPr>
          <w:rFonts w:ascii="宋体" w:hAnsi="宋体" w:cs="宋体" w:hint="eastAsia"/>
          <w:kern w:val="0"/>
        </w:rPr>
        <w:t>信号给我们指定的pid（hello程序），结果是杀死了hello程序。</w:t>
      </w:r>
    </w:p>
    <w:p w:rsidR="000B6263" w:rsidRDefault="000B6263">
      <w:pPr>
        <w:pStyle w:val="2"/>
        <w:rPr>
          <w:rFonts w:hint="eastAsia"/>
        </w:rPr>
      </w:pPr>
      <w:bookmarkStart w:id="321" w:name="_Toc532238433"/>
      <w:r>
        <w:rPr>
          <w:rFonts w:hint="eastAsia"/>
        </w:rPr>
        <w:t>6.7本章小结</w:t>
      </w:r>
      <w:bookmarkEnd w:id="321"/>
    </w:p>
    <w:p w:rsidR="000B6263" w:rsidRDefault="00D87F27" w:rsidP="00305282">
      <w:r>
        <w:rPr>
          <w:rFonts w:hint="eastAsia"/>
        </w:rPr>
        <w:t>异常控制流发生在计算机系统的各个层次，是计算机系统中提供并发的基本机制。</w:t>
      </w:r>
    </w:p>
    <w:p w:rsidR="00D87F27" w:rsidRDefault="00D87F27" w:rsidP="00305282">
      <w:r>
        <w:rPr>
          <w:rFonts w:hint="eastAsia"/>
        </w:rPr>
        <w:t>1</w:t>
      </w:r>
      <w:r>
        <w:rPr>
          <w:rFonts w:hint="eastAsia"/>
        </w:rPr>
        <w:t>）在硬件层，异常是由处理器中的事件触发的控制流中的突变</w:t>
      </w:r>
    </w:p>
    <w:p w:rsidR="00D87F27" w:rsidRDefault="00D87F27" w:rsidP="00305282">
      <w:r>
        <w:rPr>
          <w:rFonts w:hint="eastAsia"/>
        </w:rPr>
        <w:t>2</w:t>
      </w:r>
      <w:r>
        <w:rPr>
          <w:rFonts w:hint="eastAsia"/>
        </w:rPr>
        <w:t>）在操作系统层，内核用</w:t>
      </w:r>
      <w:r>
        <w:rPr>
          <w:rFonts w:hint="eastAsia"/>
        </w:rPr>
        <w:t>E</w:t>
      </w:r>
      <w:r>
        <w:t>CF</w:t>
      </w:r>
      <w:r>
        <w:rPr>
          <w:rFonts w:hint="eastAsia"/>
        </w:rPr>
        <w:t>提供进程的基本概念。</w:t>
      </w:r>
    </w:p>
    <w:p w:rsidR="00D87F27" w:rsidRDefault="00D87F27" w:rsidP="00305282">
      <w:r>
        <w:rPr>
          <w:rFonts w:hint="eastAsia"/>
        </w:rPr>
        <w:t>3</w:t>
      </w:r>
      <w:r>
        <w:rPr>
          <w:rFonts w:hint="eastAsia"/>
        </w:rPr>
        <w:t>）在操作系统和应用程序之间的接口处，应用程序可以创建子进</w:t>
      </w:r>
      <w:r w:rsidR="00B64A37">
        <w:rPr>
          <w:rFonts w:hint="eastAsia"/>
        </w:rPr>
        <w:t>，等待他们的子进程停止或者终止，运行新的程序，以及捕获来自其他进程的信号。</w:t>
      </w:r>
    </w:p>
    <w:p w:rsidR="001E315E" w:rsidRDefault="00B64A37" w:rsidP="001E315E">
      <w:r>
        <w:rPr>
          <w:rFonts w:hint="eastAsia"/>
        </w:rPr>
        <w:lastRenderedPageBreak/>
        <w:t>4</w:t>
      </w:r>
      <w:r>
        <w:rPr>
          <w:rFonts w:hint="eastAsia"/>
        </w:rPr>
        <w:t>）最后在应用层，</w:t>
      </w:r>
      <w:r>
        <w:rPr>
          <w:rFonts w:hint="eastAsia"/>
        </w:rPr>
        <w:t>C</w:t>
      </w:r>
      <w:r>
        <w:rPr>
          <w:rFonts w:hint="eastAsia"/>
        </w:rPr>
        <w:t>程序可以使用非本地跳转来规避正常的调用</w:t>
      </w:r>
      <w:r>
        <w:rPr>
          <w:rFonts w:hint="eastAsia"/>
        </w:rPr>
        <w:t>/</w:t>
      </w:r>
      <w:r>
        <w:rPr>
          <w:rFonts w:hint="eastAsia"/>
        </w:rPr>
        <w:t>返回栈规则，并且直接从一个函数分支到另一个函数。</w:t>
      </w:r>
    </w:p>
    <w:p w:rsidR="000B6263" w:rsidRDefault="001E315E" w:rsidP="001E315E">
      <w:pPr>
        <w:rPr>
          <w:rFonts w:hint="eastAsia"/>
        </w:rPr>
      </w:pPr>
      <w:r>
        <w:rPr>
          <w:rFonts w:hint="eastAsia"/>
        </w:rPr>
        <w:t>同时还有四种不同类型的异常：中断，故障，终止和陷阱。</w:t>
      </w:r>
      <w:r w:rsidR="000B6263">
        <w:rPr>
          <w:rFonts w:hint="eastAsia"/>
        </w:rPr>
        <w:br w:type="page"/>
      </w:r>
    </w:p>
    <w:p w:rsidR="00033686" w:rsidRPr="00033686" w:rsidRDefault="00033686" w:rsidP="00033686">
      <w:pPr>
        <w:pStyle w:val="1"/>
        <w:rPr>
          <w:lang w:val="en-US"/>
        </w:rPr>
      </w:pPr>
      <w:bookmarkStart w:id="322" w:name="_Toc532238435"/>
      <w:bookmarkStart w:id="323" w:name="_Toc532238434"/>
      <w:r w:rsidRPr="00033686">
        <w:rPr>
          <w:rFonts w:hint="eastAsia"/>
        </w:rPr>
        <w:t>第</w:t>
      </w:r>
      <w:r w:rsidRPr="00033686">
        <w:rPr>
          <w:rFonts w:hint="eastAsia"/>
          <w:lang w:val="en-US" w:eastAsia="zh-CN"/>
        </w:rPr>
        <w:t>7</w:t>
      </w:r>
      <w:r w:rsidRPr="00033686">
        <w:rPr>
          <w:rFonts w:hint="eastAsia"/>
        </w:rPr>
        <w:t xml:space="preserve">章 </w:t>
      </w:r>
      <w:r w:rsidRPr="00033686">
        <w:t xml:space="preserve"> </w:t>
      </w:r>
      <w:r w:rsidRPr="00033686">
        <w:rPr>
          <w:rFonts w:hint="eastAsia"/>
          <w:lang w:val="en-US" w:eastAsia="zh-CN"/>
        </w:rPr>
        <w:t>hello的存储管理</w:t>
      </w:r>
      <w:bookmarkEnd w:id="323"/>
    </w:p>
    <w:p w:rsidR="000B6263" w:rsidRDefault="000B6263">
      <w:pPr>
        <w:pStyle w:val="2"/>
        <w:rPr>
          <w:rFonts w:hint="eastAsia"/>
          <w:color w:val="FF0000"/>
        </w:rPr>
      </w:pPr>
      <w:r>
        <w:rPr>
          <w:rFonts w:hint="eastAsia"/>
        </w:rPr>
        <w:t>7.1 hello的存储器地址空间</w:t>
      </w:r>
      <w:bookmarkEnd w:id="322"/>
    </w:p>
    <w:p w:rsidR="000B6263" w:rsidRDefault="00033686" w:rsidP="00033686">
      <w:pPr>
        <w:pStyle w:val="aa"/>
        <w:numPr>
          <w:ilvl w:val="0"/>
          <w:numId w:val="19"/>
        </w:numPr>
        <w:adjustRightInd w:val="0"/>
        <w:snapToGrid w:val="0"/>
        <w:ind w:firstLineChars="0"/>
        <w:rPr>
          <w:b/>
        </w:rPr>
      </w:pPr>
      <w:r w:rsidRPr="00033686">
        <w:rPr>
          <w:rFonts w:hint="eastAsia"/>
          <w:b/>
        </w:rPr>
        <w:t>逻辑地址</w:t>
      </w:r>
    </w:p>
    <w:p w:rsidR="00033686" w:rsidRPr="00033686" w:rsidRDefault="00033686" w:rsidP="00033686">
      <w:pPr>
        <w:pStyle w:val="aa"/>
        <w:adjustRightInd w:val="0"/>
        <w:snapToGrid w:val="0"/>
        <w:ind w:left="1320" w:firstLineChars="0" w:firstLine="0"/>
        <w:rPr>
          <w:rFonts w:hint="eastAsia"/>
        </w:rPr>
      </w:pPr>
      <w:r w:rsidRPr="00033686">
        <w:rPr>
          <w:rFonts w:hint="eastAsia"/>
        </w:rPr>
        <w:t>逻辑地址（</w:t>
      </w:r>
      <w:r w:rsidRPr="00033686">
        <w:rPr>
          <w:rFonts w:hint="eastAsia"/>
        </w:rPr>
        <w:t>Logical Address</w:t>
      </w:r>
      <w:r w:rsidRPr="00033686">
        <w:rPr>
          <w:rFonts w:hint="eastAsia"/>
        </w:rPr>
        <w:t>）是指由程序</w:t>
      </w:r>
      <w:r w:rsidR="00D154F6">
        <w:rPr>
          <w:rFonts w:hint="eastAsia"/>
        </w:rPr>
        <w:t>hello</w:t>
      </w:r>
      <w:r w:rsidRPr="00033686">
        <w:rPr>
          <w:rFonts w:hint="eastAsia"/>
        </w:rPr>
        <w:t>产生的与段相关的偏移地址部分</w:t>
      </w:r>
      <w:r w:rsidR="00CB626F">
        <w:rPr>
          <w:rFonts w:hint="eastAsia"/>
        </w:rPr>
        <w:t>（</w:t>
      </w:r>
      <w:r w:rsidR="00CB626F">
        <w:rPr>
          <w:rFonts w:hint="eastAsia"/>
        </w:rPr>
        <w:t>hello</w:t>
      </w:r>
      <w:r w:rsidR="00CB626F">
        <w:t>.o</w:t>
      </w:r>
      <w:r w:rsidR="00CB626F">
        <w:rPr>
          <w:rFonts w:hint="eastAsia"/>
        </w:rPr>
        <w:t>）</w:t>
      </w:r>
      <w:r>
        <w:rPr>
          <w:rFonts w:hint="eastAsia"/>
        </w:rPr>
        <w:t>。</w:t>
      </w:r>
    </w:p>
    <w:p w:rsidR="00033686" w:rsidRDefault="00033686" w:rsidP="00033686">
      <w:pPr>
        <w:pStyle w:val="aa"/>
        <w:numPr>
          <w:ilvl w:val="0"/>
          <w:numId w:val="19"/>
        </w:numPr>
        <w:adjustRightInd w:val="0"/>
        <w:snapToGrid w:val="0"/>
        <w:ind w:firstLineChars="0"/>
        <w:rPr>
          <w:b/>
        </w:rPr>
      </w:pPr>
      <w:r>
        <w:rPr>
          <w:rFonts w:hint="eastAsia"/>
          <w:b/>
        </w:rPr>
        <w:t>线性地址</w:t>
      </w:r>
    </w:p>
    <w:p w:rsidR="006C10C9" w:rsidRPr="006C10C9" w:rsidRDefault="006C10C9" w:rsidP="006C10C9">
      <w:pPr>
        <w:pStyle w:val="aa"/>
        <w:adjustRightInd w:val="0"/>
        <w:snapToGrid w:val="0"/>
        <w:ind w:left="1320" w:firstLineChars="0" w:firstLine="0"/>
      </w:pPr>
      <w:r w:rsidRPr="006C10C9">
        <w:rPr>
          <w:rFonts w:hint="eastAsia"/>
        </w:rPr>
        <w:t>线性地址（</w:t>
      </w:r>
      <w:r w:rsidRPr="006C10C9">
        <w:rPr>
          <w:rFonts w:hint="eastAsia"/>
        </w:rPr>
        <w:t>Linear Address</w:t>
      </w:r>
      <w:r w:rsidRPr="006C10C9">
        <w:rPr>
          <w:rFonts w:hint="eastAsia"/>
        </w:rPr>
        <w:t>）是逻辑地址到物理地址变换之间的中间层。程序</w:t>
      </w:r>
      <w:r w:rsidR="00DC21E2">
        <w:rPr>
          <w:rFonts w:hint="eastAsia"/>
        </w:rPr>
        <w:t>hello</w:t>
      </w:r>
      <w:r w:rsidR="00DC21E2">
        <w:rPr>
          <w:rFonts w:hint="eastAsia"/>
        </w:rPr>
        <w:t>的</w:t>
      </w:r>
      <w:r w:rsidRPr="006C10C9">
        <w:rPr>
          <w:rFonts w:hint="eastAsia"/>
        </w:rPr>
        <w:t>代码会产生逻辑地址，或者说是</w:t>
      </w:r>
      <w:r w:rsidR="00DC21E2">
        <w:rPr>
          <w:rFonts w:hint="eastAsia"/>
        </w:rPr>
        <w:t>（即</w:t>
      </w:r>
      <w:r w:rsidR="00DC21E2">
        <w:rPr>
          <w:rFonts w:hint="eastAsia"/>
        </w:rPr>
        <w:t>hello</w:t>
      </w:r>
      <w:r w:rsidR="00DC21E2">
        <w:rPr>
          <w:rFonts w:hint="eastAsia"/>
        </w:rPr>
        <w:t>程序）</w:t>
      </w:r>
      <w:r w:rsidRPr="006C10C9">
        <w:rPr>
          <w:rFonts w:hint="eastAsia"/>
        </w:rPr>
        <w:t>段中的偏移地址，</w:t>
      </w:r>
      <w:r w:rsidR="00DA0530">
        <w:rPr>
          <w:rFonts w:hint="eastAsia"/>
        </w:rPr>
        <w:t>它</w:t>
      </w:r>
      <w:r w:rsidRPr="006C10C9">
        <w:rPr>
          <w:rFonts w:hint="eastAsia"/>
        </w:rPr>
        <w:t>加上相应段的基地址就生成了一个线性地址。</w:t>
      </w:r>
    </w:p>
    <w:p w:rsidR="00033686" w:rsidRDefault="00033686" w:rsidP="00033686">
      <w:pPr>
        <w:pStyle w:val="aa"/>
        <w:numPr>
          <w:ilvl w:val="0"/>
          <w:numId w:val="19"/>
        </w:numPr>
        <w:adjustRightInd w:val="0"/>
        <w:snapToGrid w:val="0"/>
        <w:ind w:firstLineChars="0"/>
        <w:rPr>
          <w:b/>
        </w:rPr>
      </w:pPr>
      <w:r>
        <w:rPr>
          <w:rFonts w:hint="eastAsia"/>
          <w:b/>
        </w:rPr>
        <w:t>虚拟地址</w:t>
      </w:r>
    </w:p>
    <w:p w:rsidR="00DA0530" w:rsidRPr="00DA0530" w:rsidRDefault="000451F4" w:rsidP="00DA0530">
      <w:pPr>
        <w:pStyle w:val="aa"/>
        <w:adjustRightInd w:val="0"/>
        <w:snapToGrid w:val="0"/>
        <w:ind w:left="1320" w:firstLineChars="0" w:firstLine="0"/>
        <w:rPr>
          <w:rFonts w:hint="eastAsia"/>
        </w:rPr>
      </w:pPr>
      <w:r w:rsidRPr="000451F4">
        <w:rPr>
          <w:rFonts w:hint="eastAsia"/>
        </w:rPr>
        <w:t>有时我们也把逻辑地址称为虚拟地址。因为</w:t>
      </w:r>
      <w:r w:rsidR="00DC21E2">
        <w:rPr>
          <w:rFonts w:hint="eastAsia"/>
        </w:rPr>
        <w:t>与虚拟内存空间的概念类似，逻辑地址也是与实际物理内存容量无关的，是</w:t>
      </w:r>
      <w:r w:rsidR="00DC21E2">
        <w:rPr>
          <w:rFonts w:hint="eastAsia"/>
        </w:rPr>
        <w:t>hello</w:t>
      </w:r>
      <w:r w:rsidR="00DC21E2">
        <w:rPr>
          <w:rFonts w:hint="eastAsia"/>
        </w:rPr>
        <w:t>中的虚拟地址。</w:t>
      </w:r>
    </w:p>
    <w:p w:rsidR="00033686" w:rsidRDefault="00033686" w:rsidP="00033686">
      <w:pPr>
        <w:pStyle w:val="aa"/>
        <w:numPr>
          <w:ilvl w:val="0"/>
          <w:numId w:val="19"/>
        </w:numPr>
        <w:adjustRightInd w:val="0"/>
        <w:snapToGrid w:val="0"/>
        <w:ind w:firstLineChars="0"/>
        <w:rPr>
          <w:b/>
        </w:rPr>
      </w:pPr>
      <w:r>
        <w:rPr>
          <w:rFonts w:hint="eastAsia"/>
          <w:b/>
        </w:rPr>
        <w:t>物理地址</w:t>
      </w:r>
    </w:p>
    <w:p w:rsidR="00DA0530" w:rsidRPr="00033686" w:rsidRDefault="00DA0530" w:rsidP="00DA0530">
      <w:pPr>
        <w:pStyle w:val="aa"/>
        <w:adjustRightInd w:val="0"/>
        <w:snapToGrid w:val="0"/>
        <w:ind w:left="1320" w:firstLineChars="0" w:firstLine="0"/>
        <w:rPr>
          <w:rFonts w:hint="eastAsia"/>
          <w:b/>
        </w:rPr>
      </w:pPr>
      <w:r w:rsidRPr="00DA0530">
        <w:rPr>
          <w:rFonts w:hint="eastAsia"/>
        </w:rPr>
        <w:t>物理地址（</w:t>
      </w:r>
      <w:r w:rsidRPr="00DA0530">
        <w:rPr>
          <w:rFonts w:hint="eastAsia"/>
        </w:rPr>
        <w:t>Physical Address</w:t>
      </w:r>
      <w:r w:rsidRPr="00DA0530">
        <w:rPr>
          <w:rFonts w:hint="eastAsia"/>
        </w:rPr>
        <w:t>）是指出现在</w:t>
      </w:r>
      <w:r w:rsidRPr="00DA0530">
        <w:rPr>
          <w:rFonts w:hint="eastAsia"/>
        </w:rPr>
        <w:t>CPU</w:t>
      </w:r>
      <w:r w:rsidRPr="00DA0530">
        <w:rPr>
          <w:rFonts w:hint="eastAsia"/>
        </w:rPr>
        <w:t>外部地址总线上的寻址物理内存的地址信号，是地址变换的最终结果地址。如果启用</w:t>
      </w:r>
      <w:r>
        <w:rPr>
          <w:rFonts w:hint="eastAsia"/>
        </w:rPr>
        <w:t>了分页机制，那么</w:t>
      </w:r>
      <w:r w:rsidR="00CB626F">
        <w:rPr>
          <w:rFonts w:hint="eastAsia"/>
        </w:rPr>
        <w:t>hello</w:t>
      </w:r>
      <w:r w:rsidR="00CB626F">
        <w:rPr>
          <w:rFonts w:hint="eastAsia"/>
        </w:rPr>
        <w:t>的</w:t>
      </w:r>
      <w:r>
        <w:rPr>
          <w:rFonts w:hint="eastAsia"/>
        </w:rPr>
        <w:t>线性地址会使用页目录和页表中的项变换成</w:t>
      </w:r>
      <w:r w:rsidR="00CB626F">
        <w:rPr>
          <w:rFonts w:hint="eastAsia"/>
        </w:rPr>
        <w:t>hello</w:t>
      </w:r>
      <w:r w:rsidR="00CB626F">
        <w:rPr>
          <w:rFonts w:hint="eastAsia"/>
        </w:rPr>
        <w:t>的</w:t>
      </w:r>
      <w:r>
        <w:rPr>
          <w:rFonts w:hint="eastAsia"/>
        </w:rPr>
        <w:t>物理地址；</w:t>
      </w:r>
      <w:r w:rsidRPr="00DA0530">
        <w:rPr>
          <w:rFonts w:hint="eastAsia"/>
        </w:rPr>
        <w:t>如果没有启用分页机制，那么</w:t>
      </w:r>
      <w:r w:rsidR="00CB626F">
        <w:rPr>
          <w:rFonts w:hint="eastAsia"/>
        </w:rPr>
        <w:t>hello</w:t>
      </w:r>
      <w:r w:rsidR="00CB626F">
        <w:rPr>
          <w:rFonts w:hint="eastAsia"/>
        </w:rPr>
        <w:t>的</w:t>
      </w:r>
      <w:r w:rsidRPr="00DA0530">
        <w:rPr>
          <w:rFonts w:hint="eastAsia"/>
        </w:rPr>
        <w:t>线性地址就直接成为物理地址了。</w:t>
      </w:r>
    </w:p>
    <w:p w:rsidR="000B6263" w:rsidRDefault="000B6263">
      <w:pPr>
        <w:pStyle w:val="2"/>
        <w:rPr>
          <w:rFonts w:hint="eastAsia"/>
        </w:rPr>
      </w:pPr>
      <w:bookmarkStart w:id="324" w:name="_Toc532238436"/>
      <w:r>
        <w:rPr>
          <w:rFonts w:hint="eastAsia"/>
        </w:rPr>
        <w:t>7.2 Intel逻辑地址到线性地址的变换-段式管理</w:t>
      </w:r>
      <w:bookmarkEnd w:id="324"/>
    </w:p>
    <w:p w:rsidR="00880290" w:rsidRPr="00880290" w:rsidRDefault="00880290" w:rsidP="00883BC2">
      <w:pPr>
        <w:pStyle w:val="aa"/>
        <w:numPr>
          <w:ilvl w:val="0"/>
          <w:numId w:val="19"/>
        </w:numPr>
        <w:adjustRightInd w:val="0"/>
        <w:snapToGrid w:val="0"/>
        <w:ind w:firstLineChars="0"/>
      </w:pPr>
      <w:r>
        <w:rPr>
          <w:rFonts w:hint="eastAsia"/>
        </w:rPr>
        <w:t>实模式下：</w:t>
      </w:r>
      <w:r w:rsidRPr="00880290">
        <w:rPr>
          <w:rFonts w:hint="eastAsia"/>
        </w:rPr>
        <w:t>逻辑地址</w:t>
      </w:r>
      <w:r w:rsidRPr="00880290">
        <w:t>CS</w:t>
      </w:r>
      <w:r w:rsidRPr="00880290">
        <w:rPr>
          <w:rFonts w:hint="eastAsia"/>
        </w:rPr>
        <w:t>：</w:t>
      </w:r>
      <w:r>
        <w:t>EA</w:t>
      </w:r>
      <w:r>
        <w:rPr>
          <w:rFonts w:hint="eastAsia"/>
        </w:rPr>
        <w:t>到</w:t>
      </w:r>
      <w:r w:rsidRPr="00880290">
        <w:rPr>
          <w:rFonts w:hint="eastAsia"/>
        </w:rPr>
        <w:t>物理地址</w:t>
      </w:r>
      <w:r w:rsidRPr="00880290">
        <w:t>CS*16+EA</w:t>
      </w:r>
    </w:p>
    <w:p w:rsidR="000B6263" w:rsidRDefault="00880290" w:rsidP="00883BC2">
      <w:pPr>
        <w:pStyle w:val="aa"/>
        <w:numPr>
          <w:ilvl w:val="0"/>
          <w:numId w:val="19"/>
        </w:numPr>
        <w:adjustRightInd w:val="0"/>
        <w:snapToGrid w:val="0"/>
        <w:ind w:firstLineChars="0"/>
        <w:jc w:val="left"/>
      </w:pPr>
      <w:r w:rsidRPr="00880290">
        <w:rPr>
          <w:rFonts w:hint="eastAsia"/>
        </w:rPr>
        <w:t>保护模式下：以段描述符作为下标，到</w:t>
      </w:r>
      <w:r w:rsidRPr="00880290">
        <w:rPr>
          <w:rFonts w:hint="eastAsia"/>
        </w:rPr>
        <w:t>GDT/LDT</w:t>
      </w:r>
      <w:r w:rsidRPr="00880290">
        <w:rPr>
          <w:rFonts w:hint="eastAsia"/>
        </w:rPr>
        <w:t>表查表获得段地址，段地址</w:t>
      </w:r>
      <w:r w:rsidRPr="00880290">
        <w:rPr>
          <w:rFonts w:hint="eastAsia"/>
        </w:rPr>
        <w:t>+</w:t>
      </w:r>
      <w:r w:rsidRPr="00880290">
        <w:rPr>
          <w:rFonts w:hint="eastAsia"/>
        </w:rPr>
        <w:t>偏移地址</w:t>
      </w:r>
      <w:r w:rsidRPr="00880290">
        <w:rPr>
          <w:rFonts w:hint="eastAsia"/>
        </w:rPr>
        <w:t>=</w:t>
      </w:r>
      <w:r w:rsidRPr="00880290">
        <w:rPr>
          <w:rFonts w:hint="eastAsia"/>
        </w:rPr>
        <w:t>线性地址。</w:t>
      </w:r>
    </w:p>
    <w:p w:rsidR="00883BC2" w:rsidRDefault="00883BC2" w:rsidP="00883BC2">
      <w:pPr>
        <w:pStyle w:val="aa"/>
        <w:numPr>
          <w:ilvl w:val="0"/>
          <w:numId w:val="19"/>
        </w:numPr>
        <w:adjustRightInd w:val="0"/>
        <w:snapToGrid w:val="0"/>
        <w:ind w:firstLineChars="0"/>
        <w:jc w:val="left"/>
      </w:pPr>
      <w:r>
        <w:rPr>
          <w:rFonts w:hint="eastAsia"/>
        </w:rPr>
        <w:t>段选择符各字段含义</w:t>
      </w:r>
    </w:p>
    <w:tbl>
      <w:tblPr>
        <w:tblW w:w="0" w:type="auto"/>
        <w:tblInd w:w="1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2"/>
        <w:gridCol w:w="1989"/>
        <w:gridCol w:w="1990"/>
      </w:tblGrid>
      <w:tr w:rsidR="00883BC2" w:rsidTr="00BB2281">
        <w:tc>
          <w:tcPr>
            <w:tcW w:w="3422" w:type="dxa"/>
            <w:shd w:val="clear" w:color="auto" w:fill="auto"/>
            <w:vAlign w:val="center"/>
          </w:tcPr>
          <w:p w:rsidR="00883BC2" w:rsidRDefault="00883BC2" w:rsidP="00BB2281">
            <w:pPr>
              <w:pStyle w:val="aa"/>
              <w:widowControl w:val="0"/>
              <w:adjustRightInd w:val="0"/>
              <w:snapToGrid w:val="0"/>
              <w:ind w:firstLineChars="0" w:firstLine="0"/>
              <w:jc w:val="left"/>
              <w:rPr>
                <w:rFonts w:hint="eastAsia"/>
              </w:rPr>
            </w:pPr>
            <w:r>
              <w:rPr>
                <w:rFonts w:hint="eastAsia"/>
              </w:rPr>
              <w:t>1</w:t>
            </w:r>
            <w:r>
              <w:t>5 14</w:t>
            </w:r>
          </w:p>
        </w:tc>
        <w:tc>
          <w:tcPr>
            <w:tcW w:w="1989" w:type="dxa"/>
            <w:shd w:val="clear" w:color="auto" w:fill="auto"/>
            <w:vAlign w:val="center"/>
          </w:tcPr>
          <w:p w:rsidR="00883BC2" w:rsidRDefault="00883BC2" w:rsidP="00BB2281">
            <w:pPr>
              <w:pStyle w:val="aa"/>
              <w:widowControl w:val="0"/>
              <w:adjustRightInd w:val="0"/>
              <w:snapToGrid w:val="0"/>
              <w:ind w:firstLineChars="0" w:firstLine="0"/>
              <w:jc w:val="center"/>
              <w:rPr>
                <w:rFonts w:hint="eastAsia"/>
              </w:rPr>
            </w:pPr>
            <w:r>
              <w:rPr>
                <w:rFonts w:hint="eastAsia"/>
              </w:rPr>
              <w:t>32</w:t>
            </w:r>
          </w:p>
        </w:tc>
        <w:tc>
          <w:tcPr>
            <w:tcW w:w="1990" w:type="dxa"/>
            <w:shd w:val="clear" w:color="auto" w:fill="auto"/>
            <w:vAlign w:val="center"/>
          </w:tcPr>
          <w:p w:rsidR="00883BC2" w:rsidRDefault="00883BC2" w:rsidP="00BB2281">
            <w:pPr>
              <w:pStyle w:val="aa"/>
              <w:widowControl w:val="0"/>
              <w:adjustRightInd w:val="0"/>
              <w:snapToGrid w:val="0"/>
              <w:ind w:firstLineChars="0" w:firstLine="0"/>
              <w:jc w:val="center"/>
              <w:rPr>
                <w:rFonts w:hint="eastAsia"/>
              </w:rPr>
            </w:pPr>
            <w:r>
              <w:rPr>
                <w:rFonts w:hint="eastAsia"/>
              </w:rPr>
              <w:t>10</w:t>
            </w:r>
          </w:p>
        </w:tc>
      </w:tr>
      <w:tr w:rsidR="00883BC2" w:rsidTr="00BB2281">
        <w:tc>
          <w:tcPr>
            <w:tcW w:w="3422" w:type="dxa"/>
            <w:shd w:val="clear" w:color="auto" w:fill="auto"/>
            <w:vAlign w:val="center"/>
          </w:tcPr>
          <w:p w:rsidR="00883BC2" w:rsidRDefault="00883BC2" w:rsidP="00BB2281">
            <w:pPr>
              <w:pStyle w:val="aa"/>
              <w:widowControl w:val="0"/>
              <w:adjustRightInd w:val="0"/>
              <w:snapToGrid w:val="0"/>
              <w:ind w:firstLineChars="0" w:firstLine="0"/>
              <w:jc w:val="center"/>
              <w:rPr>
                <w:rFonts w:hint="eastAsia"/>
              </w:rPr>
            </w:pPr>
            <w:r>
              <w:rPr>
                <w:rFonts w:hint="eastAsia"/>
              </w:rPr>
              <w:t>索引</w:t>
            </w:r>
          </w:p>
        </w:tc>
        <w:tc>
          <w:tcPr>
            <w:tcW w:w="1989" w:type="dxa"/>
            <w:shd w:val="clear" w:color="auto" w:fill="auto"/>
            <w:vAlign w:val="center"/>
          </w:tcPr>
          <w:p w:rsidR="00883BC2" w:rsidRDefault="00883BC2" w:rsidP="00BB2281">
            <w:pPr>
              <w:pStyle w:val="aa"/>
              <w:widowControl w:val="0"/>
              <w:adjustRightInd w:val="0"/>
              <w:snapToGrid w:val="0"/>
              <w:ind w:firstLineChars="0" w:firstLine="0"/>
              <w:jc w:val="center"/>
              <w:rPr>
                <w:rFonts w:hint="eastAsia"/>
              </w:rPr>
            </w:pPr>
            <w:r>
              <w:rPr>
                <w:rFonts w:hint="eastAsia"/>
              </w:rPr>
              <w:t>T</w:t>
            </w:r>
            <w:r>
              <w:t>I</w:t>
            </w:r>
          </w:p>
        </w:tc>
        <w:tc>
          <w:tcPr>
            <w:tcW w:w="1990" w:type="dxa"/>
            <w:shd w:val="clear" w:color="auto" w:fill="auto"/>
            <w:vAlign w:val="center"/>
          </w:tcPr>
          <w:p w:rsidR="00883BC2" w:rsidRDefault="00883BC2" w:rsidP="00BB2281">
            <w:pPr>
              <w:pStyle w:val="aa"/>
              <w:widowControl w:val="0"/>
              <w:adjustRightInd w:val="0"/>
              <w:snapToGrid w:val="0"/>
              <w:ind w:firstLineChars="0" w:firstLine="0"/>
              <w:jc w:val="center"/>
              <w:rPr>
                <w:rFonts w:hint="eastAsia"/>
              </w:rPr>
            </w:pPr>
            <w:r>
              <w:rPr>
                <w:rFonts w:hint="eastAsia"/>
              </w:rPr>
              <w:t>R</w:t>
            </w:r>
            <w:r>
              <w:t>PL</w:t>
            </w:r>
          </w:p>
        </w:tc>
      </w:tr>
    </w:tbl>
    <w:p w:rsidR="00883BC2" w:rsidRPr="00883BC2" w:rsidRDefault="00883BC2" w:rsidP="00883BC2">
      <w:pPr>
        <w:pStyle w:val="aa"/>
        <w:adjustRightInd w:val="0"/>
        <w:snapToGrid w:val="0"/>
        <w:ind w:left="1320" w:firstLineChars="0" w:firstLine="0"/>
        <w:jc w:val="left"/>
        <w:rPr>
          <w:rFonts w:hint="eastAsia"/>
        </w:rPr>
      </w:pPr>
    </w:p>
    <w:p w:rsidR="00883BC2" w:rsidRPr="00883BC2" w:rsidRDefault="00883BC2" w:rsidP="00883BC2">
      <w:pPr>
        <w:pStyle w:val="aa"/>
        <w:adjustRightInd w:val="0"/>
        <w:snapToGrid w:val="0"/>
        <w:ind w:left="1320" w:firstLineChars="0" w:firstLine="0"/>
        <w:jc w:val="left"/>
        <w:rPr>
          <w:rFonts w:hint="eastAsia"/>
        </w:rPr>
      </w:pPr>
      <w:r w:rsidRPr="00883BC2">
        <w:rPr>
          <w:rFonts w:hint="eastAsia"/>
        </w:rPr>
        <w:t>TI=0</w:t>
      </w:r>
      <w:r w:rsidRPr="00883BC2">
        <w:rPr>
          <w:rFonts w:hint="eastAsia"/>
        </w:rPr>
        <w:t>，选择全局描述符表</w:t>
      </w:r>
      <w:r w:rsidRPr="00883BC2">
        <w:rPr>
          <w:rFonts w:hint="eastAsia"/>
        </w:rPr>
        <w:t>(GDT)</w:t>
      </w:r>
      <w:r w:rsidRPr="00883BC2">
        <w:rPr>
          <w:rFonts w:hint="eastAsia"/>
        </w:rPr>
        <w:t>，</w:t>
      </w:r>
      <w:r w:rsidRPr="00883BC2">
        <w:rPr>
          <w:rFonts w:hint="eastAsia"/>
        </w:rPr>
        <w:t>TI=1</w:t>
      </w:r>
      <w:r w:rsidRPr="00883BC2">
        <w:rPr>
          <w:rFonts w:hint="eastAsia"/>
        </w:rPr>
        <w:t>，选择局部描述符表</w:t>
      </w:r>
      <w:r w:rsidRPr="00883BC2">
        <w:rPr>
          <w:rFonts w:hint="eastAsia"/>
        </w:rPr>
        <w:t>(LDT)</w:t>
      </w:r>
    </w:p>
    <w:p w:rsidR="00883BC2" w:rsidRPr="00883BC2" w:rsidRDefault="00883BC2" w:rsidP="00883BC2">
      <w:pPr>
        <w:pStyle w:val="aa"/>
        <w:adjustRightInd w:val="0"/>
        <w:snapToGrid w:val="0"/>
        <w:ind w:left="1320" w:firstLineChars="0" w:firstLine="0"/>
        <w:jc w:val="left"/>
        <w:rPr>
          <w:rFonts w:hint="eastAsia"/>
        </w:rPr>
      </w:pPr>
      <w:r w:rsidRPr="00883BC2">
        <w:rPr>
          <w:rFonts w:hint="eastAsia"/>
        </w:rPr>
        <w:lastRenderedPageBreak/>
        <w:t>RPL=00</w:t>
      </w:r>
      <w:r w:rsidRPr="00883BC2">
        <w:rPr>
          <w:rFonts w:hint="eastAsia"/>
        </w:rPr>
        <w:t>，为第</w:t>
      </w:r>
      <w:r w:rsidRPr="00883BC2">
        <w:rPr>
          <w:rFonts w:hint="eastAsia"/>
        </w:rPr>
        <w:t>0</w:t>
      </w:r>
      <w:r w:rsidRPr="00883BC2">
        <w:rPr>
          <w:rFonts w:hint="eastAsia"/>
        </w:rPr>
        <w:t>级，位于最高级的内核态，</w:t>
      </w:r>
      <w:r w:rsidRPr="00883BC2">
        <w:rPr>
          <w:rFonts w:hint="eastAsia"/>
        </w:rPr>
        <w:t>RPL=11</w:t>
      </w:r>
      <w:r w:rsidRPr="00883BC2">
        <w:rPr>
          <w:rFonts w:hint="eastAsia"/>
        </w:rPr>
        <w:t>，为第</w:t>
      </w:r>
      <w:r w:rsidRPr="00883BC2">
        <w:rPr>
          <w:rFonts w:hint="eastAsia"/>
        </w:rPr>
        <w:t>3</w:t>
      </w:r>
      <w:r w:rsidRPr="00883BC2">
        <w:rPr>
          <w:rFonts w:hint="eastAsia"/>
        </w:rPr>
        <w:t>级，位</w:t>
      </w:r>
    </w:p>
    <w:p w:rsidR="00883BC2" w:rsidRPr="00883BC2" w:rsidRDefault="00883BC2" w:rsidP="00883BC2">
      <w:pPr>
        <w:pStyle w:val="aa"/>
        <w:adjustRightInd w:val="0"/>
        <w:snapToGrid w:val="0"/>
        <w:ind w:left="1320" w:firstLineChars="0" w:firstLine="0"/>
        <w:jc w:val="left"/>
        <w:rPr>
          <w:rFonts w:hint="eastAsia"/>
        </w:rPr>
      </w:pPr>
      <w:r w:rsidRPr="00883BC2">
        <w:rPr>
          <w:rFonts w:hint="eastAsia"/>
        </w:rPr>
        <w:t>于最低级的用户态，第</w:t>
      </w:r>
      <w:r w:rsidRPr="00883BC2">
        <w:rPr>
          <w:rFonts w:hint="eastAsia"/>
        </w:rPr>
        <w:t>0</w:t>
      </w:r>
      <w:r w:rsidRPr="00883BC2">
        <w:rPr>
          <w:rFonts w:hint="eastAsia"/>
        </w:rPr>
        <w:t>级高于第</w:t>
      </w:r>
      <w:r w:rsidRPr="00883BC2">
        <w:rPr>
          <w:rFonts w:hint="eastAsia"/>
        </w:rPr>
        <w:t>3</w:t>
      </w:r>
      <w:r w:rsidRPr="00883BC2">
        <w:rPr>
          <w:rFonts w:hint="eastAsia"/>
        </w:rPr>
        <w:t>级</w:t>
      </w:r>
      <w:r w:rsidR="009357DA">
        <w:rPr>
          <w:rFonts w:hint="eastAsia"/>
        </w:rPr>
        <w:t>。</w:t>
      </w:r>
    </w:p>
    <w:p w:rsidR="00883BC2" w:rsidRDefault="00883BC2" w:rsidP="00883BC2">
      <w:pPr>
        <w:pStyle w:val="aa"/>
        <w:adjustRightInd w:val="0"/>
        <w:snapToGrid w:val="0"/>
        <w:ind w:left="1320" w:firstLineChars="0" w:firstLine="0"/>
        <w:jc w:val="left"/>
      </w:pPr>
      <w:r w:rsidRPr="00883BC2">
        <w:rPr>
          <w:rFonts w:hint="eastAsia"/>
        </w:rPr>
        <w:t>高</w:t>
      </w:r>
      <w:r w:rsidRPr="00883BC2">
        <w:rPr>
          <w:rFonts w:hint="eastAsia"/>
        </w:rPr>
        <w:t>13</w:t>
      </w:r>
      <w:r w:rsidRPr="00883BC2">
        <w:rPr>
          <w:rFonts w:hint="eastAsia"/>
        </w:rPr>
        <w:t>位</w:t>
      </w:r>
      <w:r w:rsidRPr="00883BC2">
        <w:rPr>
          <w:rFonts w:hint="eastAsia"/>
        </w:rPr>
        <w:t>-8K</w:t>
      </w:r>
      <w:r w:rsidRPr="00883BC2">
        <w:rPr>
          <w:rFonts w:hint="eastAsia"/>
        </w:rPr>
        <w:t>个索引用来确定当前使用的段描述符在描述符表中的位置</w:t>
      </w:r>
    </w:p>
    <w:p w:rsidR="009357DA" w:rsidRDefault="00A07C5E" w:rsidP="00CB3AD6">
      <w:pPr>
        <w:spacing w:line="240" w:lineRule="auto"/>
        <w:ind w:left="1740"/>
        <w:jc w:val="center"/>
        <w:rPr>
          <w:rFonts w:ascii="宋体" w:hAnsi="宋体" w:cs="宋体"/>
          <w:kern w:val="0"/>
        </w:rPr>
      </w:pPr>
      <w:r w:rsidRPr="00CB3AD6">
        <w:rPr>
          <w:rFonts w:ascii="宋体" w:hAnsi="宋体" w:cs="宋体"/>
          <w:noProof/>
          <w:kern w:val="0"/>
        </w:rPr>
        <w:drawing>
          <wp:inline distT="0" distB="0" distL="0" distR="0">
            <wp:extent cx="4509135" cy="3216275"/>
            <wp:effectExtent l="0" t="0" r="0" b="0"/>
            <wp:docPr id="89" name="图片 89" descr="}W9)[MSR1R9F`R@)P@7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9)[MSR1R9F`R@)P@7K@X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9135" cy="3216275"/>
                    </a:xfrm>
                    <a:prstGeom prst="rect">
                      <a:avLst/>
                    </a:prstGeom>
                    <a:noFill/>
                    <a:ln>
                      <a:noFill/>
                    </a:ln>
                  </pic:spPr>
                </pic:pic>
              </a:graphicData>
            </a:graphic>
          </wp:inline>
        </w:drawing>
      </w:r>
    </w:p>
    <w:p w:rsidR="007560A0" w:rsidRDefault="007560A0" w:rsidP="00CB3AD6">
      <w:pPr>
        <w:spacing w:line="240" w:lineRule="auto"/>
        <w:ind w:left="1740"/>
        <w:jc w:val="center"/>
        <w:rPr>
          <w:rFonts w:ascii="宋体" w:hAnsi="宋体" w:cs="宋体"/>
          <w:kern w:val="0"/>
        </w:rPr>
      </w:pPr>
      <w:r>
        <w:rPr>
          <w:rFonts w:ascii="宋体" w:hAnsi="宋体" w:cs="宋体" w:hint="eastAsia"/>
          <w:kern w:val="0"/>
        </w:rPr>
        <w:t>截图</w:t>
      </w:r>
      <w:r w:rsidR="00B11E18">
        <w:rPr>
          <w:rFonts w:ascii="宋体" w:hAnsi="宋体" w:cs="宋体" w:hint="eastAsia"/>
          <w:kern w:val="0"/>
        </w:rPr>
        <w:t>1</w:t>
      </w:r>
      <w:r>
        <w:rPr>
          <w:rFonts w:ascii="宋体" w:hAnsi="宋体" w:cs="宋体" w:hint="eastAsia"/>
          <w:kern w:val="0"/>
        </w:rPr>
        <w:t>：</w:t>
      </w:r>
      <w:r w:rsidR="00B11E18">
        <w:rPr>
          <w:rFonts w:ascii="宋体" w:hAnsi="宋体" w:cs="宋体" w:hint="eastAsia"/>
          <w:kern w:val="0"/>
        </w:rPr>
        <w:t>intel储存器寻找</w:t>
      </w:r>
    </w:p>
    <w:p w:rsidR="007560A0" w:rsidRDefault="007560A0" w:rsidP="007560A0">
      <w:pPr>
        <w:numPr>
          <w:ilvl w:val="0"/>
          <w:numId w:val="21"/>
        </w:numPr>
        <w:spacing w:line="240" w:lineRule="auto"/>
        <w:rPr>
          <w:rFonts w:ascii="宋体" w:hAnsi="宋体" w:cs="宋体"/>
          <w:kern w:val="0"/>
        </w:rPr>
      </w:pPr>
      <w:r w:rsidRPr="007560A0">
        <w:rPr>
          <w:rFonts w:ascii="宋体" w:hAnsi="宋体" w:cs="宋体" w:hint="eastAsia"/>
          <w:kern w:val="0"/>
        </w:rPr>
        <w:t>被选中的段描述符先被送至描述符cache，每次从描述符cache中取32位段基址，与32位段内偏移量（有效地址）相加得到线性地址</w:t>
      </w:r>
      <w:r>
        <w:rPr>
          <w:rFonts w:ascii="宋体" w:hAnsi="宋体" w:cs="宋体" w:hint="eastAsia"/>
          <w:kern w:val="0"/>
        </w:rPr>
        <w:t>（附上截图）</w:t>
      </w:r>
    </w:p>
    <w:p w:rsidR="00685406" w:rsidRDefault="00A07C5E" w:rsidP="00685406">
      <w:pPr>
        <w:spacing w:line="240" w:lineRule="auto"/>
        <w:ind w:left="2160"/>
        <w:jc w:val="center"/>
        <w:rPr>
          <w:rFonts w:ascii="宋体" w:hAnsi="宋体" w:cs="宋体"/>
          <w:kern w:val="0"/>
        </w:rPr>
      </w:pPr>
      <w:r w:rsidRPr="00685406">
        <w:rPr>
          <w:rFonts w:ascii="宋体" w:hAnsi="宋体" w:cs="宋体"/>
          <w:noProof/>
          <w:kern w:val="0"/>
        </w:rPr>
        <w:drawing>
          <wp:inline distT="0" distB="0" distL="0" distR="0">
            <wp:extent cx="4551045" cy="2627630"/>
            <wp:effectExtent l="0" t="0" r="0" b="0"/>
            <wp:docPr id="90" name="图片 90" descr="Y{L8UK`0(]~HYPHH]NE[L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Y{L8UK`0(]~HYPHH]NE[LB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1045" cy="2627630"/>
                    </a:xfrm>
                    <a:prstGeom prst="rect">
                      <a:avLst/>
                    </a:prstGeom>
                    <a:noFill/>
                    <a:ln>
                      <a:noFill/>
                    </a:ln>
                  </pic:spPr>
                </pic:pic>
              </a:graphicData>
            </a:graphic>
          </wp:inline>
        </w:drawing>
      </w:r>
    </w:p>
    <w:p w:rsidR="00685406" w:rsidRPr="007560A0" w:rsidRDefault="00685406" w:rsidP="00634441">
      <w:pPr>
        <w:spacing w:line="240" w:lineRule="auto"/>
        <w:ind w:left="2160"/>
        <w:jc w:val="center"/>
        <w:rPr>
          <w:rFonts w:ascii="宋体" w:hAnsi="宋体" w:cs="宋体" w:hint="eastAsia"/>
          <w:kern w:val="0"/>
        </w:rPr>
      </w:pPr>
      <w:r>
        <w:rPr>
          <w:rFonts w:ascii="宋体" w:hAnsi="宋体" w:cs="宋体" w:hint="eastAsia"/>
          <w:kern w:val="0"/>
        </w:rPr>
        <w:t>截图2：逻辑地址-&gt;线性地址</w:t>
      </w:r>
    </w:p>
    <w:p w:rsidR="000B6263" w:rsidRDefault="000B6263">
      <w:pPr>
        <w:pStyle w:val="2"/>
        <w:rPr>
          <w:rFonts w:hint="eastAsia"/>
        </w:rPr>
      </w:pPr>
      <w:bookmarkStart w:id="325" w:name="_Toc532238437"/>
      <w:r>
        <w:rPr>
          <w:rFonts w:hint="eastAsia"/>
        </w:rPr>
        <w:t>7.3 Hello的线性地址到物理地址的变换-页式管理</w:t>
      </w:r>
      <w:bookmarkEnd w:id="325"/>
    </w:p>
    <w:p w:rsidR="000B6263" w:rsidDel="006D232C" w:rsidRDefault="00052927" w:rsidP="00052927">
      <w:pPr>
        <w:pStyle w:val="aa"/>
        <w:numPr>
          <w:ilvl w:val="0"/>
          <w:numId w:val="21"/>
        </w:numPr>
        <w:adjustRightInd w:val="0"/>
        <w:snapToGrid w:val="0"/>
        <w:ind w:firstLineChars="0"/>
        <w:jc w:val="left"/>
        <w:rPr>
          <w:del w:id="326" w:author="3287215331@qq.com" w:date="2018-12-31T12:45:00Z"/>
        </w:rPr>
      </w:pPr>
      <w:del w:id="327" w:author="3287215331@qq.com" w:date="2018-12-31T12:45:00Z">
        <w:r w:rsidRPr="00052927" w:rsidDel="006D232C">
          <w:rPr>
            <w:rFonts w:hint="eastAsia"/>
          </w:rPr>
          <w:lastRenderedPageBreak/>
          <w:delText>Translating with a k-level</w:delText>
        </w:r>
        <w:r w:rsidDel="006D232C">
          <w:rPr>
            <w:rFonts w:hint="eastAsia"/>
          </w:rPr>
          <w:delText xml:space="preserve"> Page Table</w:delText>
        </w:r>
        <w:r w:rsidRPr="00052927" w:rsidDel="006D232C">
          <w:rPr>
            <w:rFonts w:hint="eastAsia"/>
          </w:rPr>
          <w:delText>使用</w:delText>
        </w:r>
        <w:r w:rsidRPr="00052927" w:rsidDel="006D232C">
          <w:rPr>
            <w:rFonts w:hint="eastAsia"/>
          </w:rPr>
          <w:delText>K</w:delText>
        </w:r>
        <w:r w:rsidRPr="00052927" w:rsidDel="006D232C">
          <w:rPr>
            <w:rFonts w:hint="eastAsia"/>
          </w:rPr>
          <w:delText>级页表的地址翻译</w:delText>
        </w:r>
      </w:del>
    </w:p>
    <w:p w:rsidR="00052927" w:rsidDel="006D232C" w:rsidRDefault="00A07C5E" w:rsidP="00052927">
      <w:pPr>
        <w:spacing w:line="240" w:lineRule="auto"/>
        <w:ind w:left="2160"/>
        <w:jc w:val="left"/>
        <w:rPr>
          <w:del w:id="328" w:author="3287215331@qq.com" w:date="2018-12-31T12:45:00Z"/>
          <w:rFonts w:ascii="宋体" w:hAnsi="宋体" w:cs="宋体"/>
          <w:kern w:val="0"/>
        </w:rPr>
      </w:pPr>
      <w:del w:id="329" w:author="3287215331@qq.com" w:date="2018-12-31T12:45:00Z">
        <w:r w:rsidRPr="00052927" w:rsidDel="006D232C">
          <w:rPr>
            <w:rFonts w:ascii="宋体" w:hAnsi="宋体" w:cs="宋体"/>
            <w:noProof/>
            <w:kern w:val="0"/>
          </w:rPr>
          <w:drawing>
            <wp:inline distT="0" distB="0" distL="0" distR="0">
              <wp:extent cx="4687570" cy="2732405"/>
              <wp:effectExtent l="0" t="0" r="0" b="0"/>
              <wp:docPr id="91" name="图片 91" descr="@$CCPK5)HS2}[A})QE{10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CPK5)HS2}[A})QE{106V"/>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570" cy="2732405"/>
                      </a:xfrm>
                      <a:prstGeom prst="rect">
                        <a:avLst/>
                      </a:prstGeom>
                      <a:noFill/>
                      <a:ln>
                        <a:noFill/>
                      </a:ln>
                    </pic:spPr>
                  </pic:pic>
                </a:graphicData>
              </a:graphic>
            </wp:inline>
          </w:drawing>
        </w:r>
      </w:del>
    </w:p>
    <w:p w:rsidR="00E70B80" w:rsidRDefault="00E70B80" w:rsidP="00E70B80">
      <w:pPr>
        <w:numPr>
          <w:ilvl w:val="0"/>
          <w:numId w:val="21"/>
        </w:numPr>
        <w:spacing w:line="240" w:lineRule="auto"/>
        <w:rPr>
          <w:ins w:id="330" w:author="3287215331@qq.com" w:date="2018-12-31T12:38:00Z"/>
          <w:rFonts w:ascii="宋体" w:hAnsi="宋体" w:cs="宋体"/>
          <w:kern w:val="0"/>
        </w:rPr>
        <w:pPrChange w:id="331" w:author="3287215331@qq.com" w:date="2018-12-31T12:35:00Z">
          <w:pPr>
            <w:spacing w:line="240" w:lineRule="auto"/>
            <w:jc w:val="left"/>
          </w:pPr>
        </w:pPrChange>
      </w:pPr>
      <w:ins w:id="332" w:author="3287215331@qq.com" w:date="2018-12-31T12:35:00Z">
        <w:r>
          <w:rPr>
            <w:rFonts w:ascii="宋体" w:hAnsi="宋体" w:cs="宋体" w:hint="eastAsia"/>
            <w:kern w:val="0"/>
          </w:rPr>
          <w:t>hello的线性地址</w:t>
        </w:r>
      </w:ins>
      <w:ins w:id="333" w:author="3287215331@qq.com" w:date="2018-12-31T12:36:00Z">
        <w:r w:rsidR="00437654">
          <w:rPr>
            <w:rFonts w:ascii="宋体" w:hAnsi="宋体" w:cs="宋体" w:hint="eastAsia"/>
            <w:kern w:val="0"/>
          </w:rPr>
          <w:t>空间划分：4</w:t>
        </w:r>
        <w:r w:rsidR="00437654">
          <w:rPr>
            <w:rFonts w:ascii="宋体" w:hAnsi="宋体" w:cs="宋体"/>
            <w:kern w:val="0"/>
          </w:rPr>
          <w:t xml:space="preserve">GB </w:t>
        </w:r>
        <w:r w:rsidR="00437654">
          <w:rPr>
            <w:rFonts w:ascii="宋体" w:hAnsi="宋体" w:cs="宋体" w:hint="eastAsia"/>
            <w:kern w:val="0"/>
          </w:rPr>
          <w:t>=</w:t>
        </w:r>
        <w:r w:rsidR="00437654">
          <w:rPr>
            <w:rFonts w:ascii="宋体" w:hAnsi="宋体" w:cs="宋体"/>
            <w:kern w:val="0"/>
          </w:rPr>
          <w:t xml:space="preserve"> </w:t>
        </w:r>
        <w:r w:rsidR="00437654">
          <w:rPr>
            <w:rFonts w:ascii="宋体" w:hAnsi="宋体" w:cs="宋体" w:hint="eastAsia"/>
            <w:kern w:val="0"/>
          </w:rPr>
          <w:t>1</w:t>
        </w:r>
        <w:r w:rsidR="00437654">
          <w:rPr>
            <w:rFonts w:ascii="宋体" w:hAnsi="宋体" w:cs="宋体"/>
            <w:kern w:val="0"/>
          </w:rPr>
          <w:t>K</w:t>
        </w:r>
        <w:r w:rsidR="00437654">
          <w:rPr>
            <w:rFonts w:ascii="宋体" w:hAnsi="宋体" w:cs="宋体" w:hint="eastAsia"/>
            <w:kern w:val="0"/>
          </w:rPr>
          <w:t>个子空间*</w:t>
        </w:r>
        <w:r w:rsidR="00437654">
          <w:rPr>
            <w:rFonts w:ascii="宋体" w:hAnsi="宋体" w:cs="宋体"/>
            <w:kern w:val="0"/>
          </w:rPr>
          <w:t>1K</w:t>
        </w:r>
        <w:r w:rsidR="00437654">
          <w:rPr>
            <w:rFonts w:ascii="宋体" w:hAnsi="宋体" w:cs="宋体" w:hint="eastAsia"/>
            <w:kern w:val="0"/>
          </w:rPr>
          <w:t>个页面/子空间*</w:t>
        </w:r>
      </w:ins>
      <w:ins w:id="334" w:author="3287215331@qq.com" w:date="2018-12-31T12:37:00Z">
        <w:r w:rsidR="00437654">
          <w:rPr>
            <w:rFonts w:ascii="宋体" w:hAnsi="宋体" w:cs="宋体" w:hint="eastAsia"/>
            <w:kern w:val="0"/>
          </w:rPr>
          <w:t>4</w:t>
        </w:r>
        <w:r w:rsidR="00437654">
          <w:rPr>
            <w:rFonts w:ascii="宋体" w:hAnsi="宋体" w:cs="宋体"/>
            <w:kern w:val="0"/>
          </w:rPr>
          <w:t>KB</w:t>
        </w:r>
        <w:r w:rsidR="00437654">
          <w:rPr>
            <w:rFonts w:ascii="宋体" w:hAnsi="宋体" w:cs="宋体" w:hint="eastAsia"/>
            <w:kern w:val="0"/>
          </w:rPr>
          <w:t>/页，</w:t>
        </w:r>
      </w:ins>
      <w:ins w:id="335" w:author="3287215331@qq.com" w:date="2018-12-31T12:38:00Z">
        <w:r w:rsidR="00437654">
          <w:rPr>
            <w:rFonts w:ascii="宋体" w:hAnsi="宋体" w:cs="宋体" w:hint="eastAsia"/>
            <w:kern w:val="0"/>
          </w:rPr>
          <w:t>如截图2</w:t>
        </w:r>
      </w:ins>
    </w:p>
    <w:p w:rsidR="00437654" w:rsidRPr="00437654" w:rsidRDefault="00A07C5E" w:rsidP="00437654">
      <w:pPr>
        <w:spacing w:line="240" w:lineRule="auto"/>
        <w:ind w:left="2160"/>
        <w:jc w:val="center"/>
        <w:rPr>
          <w:ins w:id="336" w:author="3287215331@qq.com" w:date="2018-12-31T12:38:00Z"/>
          <w:rFonts w:ascii="宋体" w:hAnsi="宋体" w:cs="宋体"/>
          <w:kern w:val="0"/>
        </w:rPr>
        <w:pPrChange w:id="337" w:author="3287215331@qq.com" w:date="2018-12-31T12:38:00Z">
          <w:pPr>
            <w:numPr>
              <w:numId w:val="21"/>
            </w:numPr>
            <w:spacing w:line="240" w:lineRule="auto"/>
            <w:ind w:left="2160" w:hanging="420"/>
            <w:jc w:val="left"/>
          </w:pPr>
        </w:pPrChange>
      </w:pPr>
      <w:ins w:id="338" w:author="3287215331@qq.com" w:date="2018-12-31T12:38:00Z">
        <w:r w:rsidRPr="00437654">
          <w:rPr>
            <w:rFonts w:ascii="宋体" w:hAnsi="宋体" w:cs="宋体"/>
            <w:noProof/>
            <w:kern w:val="0"/>
          </w:rPr>
          <w:drawing>
            <wp:inline distT="0" distB="0" distL="0" distR="0">
              <wp:extent cx="4761230" cy="2974340"/>
              <wp:effectExtent l="0" t="0" r="0" b="0"/>
              <wp:docPr id="92" name="图片 92" descr="YEJB7@_VM}9ZCZE%ZL896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EJB7@_VM}9ZCZE%ZL8964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1230" cy="2974340"/>
                      </a:xfrm>
                      <a:prstGeom prst="rect">
                        <a:avLst/>
                      </a:prstGeom>
                      <a:noFill/>
                      <a:ln>
                        <a:noFill/>
                      </a:ln>
                    </pic:spPr>
                  </pic:pic>
                </a:graphicData>
              </a:graphic>
            </wp:inline>
          </w:drawing>
        </w:r>
      </w:ins>
    </w:p>
    <w:p w:rsidR="00437654" w:rsidRDefault="00437654" w:rsidP="00437654">
      <w:pPr>
        <w:spacing w:line="240" w:lineRule="auto"/>
        <w:ind w:left="2160"/>
        <w:jc w:val="center"/>
        <w:rPr>
          <w:ins w:id="339" w:author="3287215331@qq.com" w:date="2018-12-31T12:39:00Z"/>
          <w:rFonts w:ascii="宋体" w:hAnsi="宋体" w:cs="宋体"/>
          <w:kern w:val="0"/>
        </w:rPr>
        <w:pPrChange w:id="340" w:author="3287215331@qq.com" w:date="2018-12-31T12:38:00Z">
          <w:pPr>
            <w:spacing w:line="240" w:lineRule="auto"/>
            <w:jc w:val="left"/>
          </w:pPr>
        </w:pPrChange>
      </w:pPr>
      <w:ins w:id="341" w:author="3287215331@qq.com" w:date="2018-12-31T12:38:00Z">
        <w:r>
          <w:rPr>
            <w:rFonts w:ascii="宋体" w:hAnsi="宋体" w:cs="宋体" w:hint="eastAsia"/>
            <w:kern w:val="0"/>
          </w:rPr>
          <w:t>截图2：线性地址到物理地址</w:t>
        </w:r>
      </w:ins>
    </w:p>
    <w:p w:rsidR="00B57B4C" w:rsidRDefault="00B57B4C" w:rsidP="00B57B4C">
      <w:pPr>
        <w:numPr>
          <w:ilvl w:val="0"/>
          <w:numId w:val="21"/>
        </w:numPr>
        <w:spacing w:line="240" w:lineRule="auto"/>
        <w:jc w:val="left"/>
        <w:rPr>
          <w:ins w:id="342" w:author="3287215331@qq.com" w:date="2018-12-31T12:40:00Z"/>
          <w:rFonts w:ascii="宋体" w:hAnsi="宋体" w:cs="宋体"/>
          <w:kern w:val="0"/>
        </w:rPr>
        <w:pPrChange w:id="343" w:author="3287215331@qq.com" w:date="2018-12-31T12:39:00Z">
          <w:pPr>
            <w:spacing w:line="240" w:lineRule="auto"/>
            <w:jc w:val="left"/>
          </w:pPr>
        </w:pPrChange>
      </w:pPr>
      <w:ins w:id="344" w:author="3287215331@qq.com" w:date="2018-12-31T12:40:00Z">
        <w:r>
          <w:rPr>
            <w:rFonts w:ascii="宋体" w:hAnsi="宋体" w:cs="宋体" w:hint="eastAsia"/>
            <w:kern w:val="0"/>
          </w:rPr>
          <w:t>页目录项以及页表项</w:t>
        </w:r>
        <w:r w:rsidR="001A0816">
          <w:rPr>
            <w:rFonts w:ascii="宋体" w:hAnsi="宋体" w:cs="宋体" w:hint="eastAsia"/>
            <w:kern w:val="0"/>
          </w:rPr>
          <w:t>，如截图。</w:t>
        </w:r>
      </w:ins>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3"/>
        <w:gridCol w:w="673"/>
        <w:gridCol w:w="511"/>
        <w:gridCol w:w="510"/>
        <w:gridCol w:w="510"/>
        <w:gridCol w:w="510"/>
        <w:gridCol w:w="672"/>
        <w:gridCol w:w="672"/>
        <w:gridCol w:w="672"/>
        <w:gridCol w:w="672"/>
        <w:gridCol w:w="566"/>
        <w:tblGridChange w:id="345">
          <w:tblGrid>
            <w:gridCol w:w="593"/>
            <w:gridCol w:w="673"/>
            <w:gridCol w:w="511"/>
            <w:gridCol w:w="510"/>
            <w:gridCol w:w="510"/>
            <w:gridCol w:w="510"/>
            <w:gridCol w:w="672"/>
            <w:gridCol w:w="672"/>
            <w:gridCol w:w="672"/>
            <w:gridCol w:w="672"/>
            <w:gridCol w:w="566"/>
          </w:tblGrid>
        </w:tblGridChange>
      </w:tblGrid>
      <w:tr w:rsidR="001A0816" w:rsidRPr="00BB2281" w:rsidTr="00BB2281">
        <w:trPr>
          <w:jc w:val="center"/>
          <w:ins w:id="346" w:author="3287215331@qq.com" w:date="2018-12-31T12:41:00Z"/>
        </w:trPr>
        <w:tc>
          <w:tcPr>
            <w:tcW w:w="593" w:type="dxa"/>
            <w:shd w:val="clear" w:color="auto" w:fill="auto"/>
            <w:vAlign w:val="center"/>
          </w:tcPr>
          <w:p w:rsidR="001A0816" w:rsidRPr="00BB2281" w:rsidRDefault="001A0816" w:rsidP="00BB2281">
            <w:pPr>
              <w:widowControl w:val="0"/>
              <w:spacing w:line="240" w:lineRule="auto"/>
              <w:jc w:val="left"/>
              <w:rPr>
                <w:ins w:id="347" w:author="3287215331@qq.com" w:date="2018-12-31T12:41:00Z"/>
                <w:rFonts w:ascii="宋体" w:hAnsi="宋体" w:cs="宋体" w:hint="eastAsia"/>
                <w:kern w:val="0"/>
                <w:rPrChange w:id="348" w:author="3287215331@qq.com" w:date="2018-12-31T12:42:00Z">
                  <w:rPr>
                    <w:ins w:id="349" w:author="3287215331@qq.com" w:date="2018-12-31T12:41:00Z"/>
                    <w:rFonts w:ascii="宋体" w:hAnsi="宋体" w:cs="宋体" w:hint="eastAsia"/>
                    <w:kern w:val="0"/>
                  </w:rPr>
                </w:rPrChange>
              </w:rPr>
            </w:pPr>
            <w:ins w:id="350" w:author="3287215331@qq.com" w:date="2018-12-31T12:41:00Z">
              <w:r w:rsidRPr="00BB2281">
                <w:rPr>
                  <w:rFonts w:ascii="宋体" w:hAnsi="宋体" w:cs="宋体" w:hint="eastAsia"/>
                  <w:kern w:val="0"/>
                  <w:rPrChange w:id="351" w:author="3287215331@qq.com" w:date="2018-12-31T12:42:00Z">
                    <w:rPr>
                      <w:rFonts w:ascii="宋体" w:hAnsi="宋体" w:cs="宋体" w:hint="eastAsia"/>
                      <w:kern w:val="0"/>
                    </w:rPr>
                  </w:rPrChange>
                </w:rPr>
                <w:t>基地址</w:t>
              </w:r>
            </w:ins>
          </w:p>
        </w:tc>
        <w:tc>
          <w:tcPr>
            <w:tcW w:w="673" w:type="dxa"/>
            <w:shd w:val="clear" w:color="auto" w:fill="auto"/>
            <w:vAlign w:val="center"/>
          </w:tcPr>
          <w:p w:rsidR="001A0816" w:rsidRPr="00BB2281" w:rsidRDefault="001A0816" w:rsidP="00BB2281">
            <w:pPr>
              <w:widowControl w:val="0"/>
              <w:spacing w:line="240" w:lineRule="auto"/>
              <w:jc w:val="left"/>
              <w:rPr>
                <w:ins w:id="352" w:author="3287215331@qq.com" w:date="2018-12-31T12:41:00Z"/>
                <w:rFonts w:ascii="宋体" w:hAnsi="宋体" w:cs="宋体" w:hint="eastAsia"/>
                <w:kern w:val="0"/>
                <w:rPrChange w:id="353" w:author="3287215331@qq.com" w:date="2018-12-31T12:42:00Z">
                  <w:rPr>
                    <w:ins w:id="354" w:author="3287215331@qq.com" w:date="2018-12-31T12:41:00Z"/>
                    <w:rFonts w:ascii="宋体" w:hAnsi="宋体" w:cs="宋体" w:hint="eastAsia"/>
                    <w:kern w:val="0"/>
                  </w:rPr>
                </w:rPrChange>
              </w:rPr>
            </w:pPr>
            <w:ins w:id="355" w:author="3287215331@qq.com" w:date="2018-12-31T12:41:00Z">
              <w:r w:rsidRPr="00BB2281">
                <w:rPr>
                  <w:rFonts w:ascii="宋体" w:hAnsi="宋体" w:cs="宋体" w:hint="eastAsia"/>
                  <w:kern w:val="0"/>
                  <w:rPrChange w:id="356" w:author="3287215331@qq.com" w:date="2018-12-31T12:42:00Z">
                    <w:rPr>
                      <w:rFonts w:ascii="宋体" w:hAnsi="宋体" w:cs="宋体" w:hint="eastAsia"/>
                      <w:kern w:val="0"/>
                    </w:rPr>
                  </w:rPrChange>
                </w:rPr>
                <w:t>A</w:t>
              </w:r>
              <w:r w:rsidRPr="00BB2281">
                <w:rPr>
                  <w:rFonts w:ascii="宋体" w:hAnsi="宋体" w:cs="宋体"/>
                  <w:kern w:val="0"/>
                  <w:rPrChange w:id="357" w:author="3287215331@qq.com" w:date="2018-12-31T12:42:00Z">
                    <w:rPr>
                      <w:rFonts w:ascii="宋体" w:hAnsi="宋体" w:cs="宋体"/>
                      <w:kern w:val="0"/>
                    </w:rPr>
                  </w:rPrChange>
                </w:rPr>
                <w:t>VL</w:t>
              </w:r>
            </w:ins>
          </w:p>
        </w:tc>
        <w:tc>
          <w:tcPr>
            <w:tcW w:w="511" w:type="dxa"/>
            <w:shd w:val="clear" w:color="auto" w:fill="auto"/>
            <w:vAlign w:val="center"/>
          </w:tcPr>
          <w:p w:rsidR="001A0816" w:rsidRPr="00BB2281" w:rsidRDefault="001A0816" w:rsidP="00BB2281">
            <w:pPr>
              <w:widowControl w:val="0"/>
              <w:spacing w:line="240" w:lineRule="auto"/>
              <w:jc w:val="left"/>
              <w:rPr>
                <w:ins w:id="358" w:author="3287215331@qq.com" w:date="2018-12-31T12:41:00Z"/>
                <w:rFonts w:ascii="宋体" w:hAnsi="宋体" w:cs="宋体" w:hint="eastAsia"/>
                <w:kern w:val="0"/>
                <w:rPrChange w:id="359" w:author="3287215331@qq.com" w:date="2018-12-31T12:42:00Z">
                  <w:rPr>
                    <w:ins w:id="360" w:author="3287215331@qq.com" w:date="2018-12-31T12:41:00Z"/>
                    <w:rFonts w:ascii="宋体" w:hAnsi="宋体" w:cs="宋体" w:hint="eastAsia"/>
                    <w:kern w:val="0"/>
                  </w:rPr>
                </w:rPrChange>
              </w:rPr>
            </w:pPr>
            <w:ins w:id="361" w:author="3287215331@qq.com" w:date="2018-12-31T12:41:00Z">
              <w:r w:rsidRPr="00BB2281">
                <w:rPr>
                  <w:rFonts w:ascii="宋体" w:hAnsi="宋体" w:cs="宋体" w:hint="eastAsia"/>
                  <w:kern w:val="0"/>
                  <w:rPrChange w:id="362" w:author="3287215331@qq.com" w:date="2018-12-31T12:42:00Z">
                    <w:rPr>
                      <w:rFonts w:ascii="宋体" w:hAnsi="宋体" w:cs="宋体" w:hint="eastAsia"/>
                      <w:kern w:val="0"/>
                    </w:rPr>
                  </w:rPrChange>
                </w:rPr>
                <w:t>0</w:t>
              </w:r>
            </w:ins>
          </w:p>
        </w:tc>
        <w:tc>
          <w:tcPr>
            <w:tcW w:w="510" w:type="dxa"/>
            <w:shd w:val="clear" w:color="auto" w:fill="auto"/>
            <w:vAlign w:val="center"/>
          </w:tcPr>
          <w:p w:rsidR="001A0816" w:rsidRPr="00BB2281" w:rsidRDefault="001A0816" w:rsidP="00BB2281">
            <w:pPr>
              <w:widowControl w:val="0"/>
              <w:spacing w:line="240" w:lineRule="auto"/>
              <w:jc w:val="left"/>
              <w:rPr>
                <w:ins w:id="363" w:author="3287215331@qq.com" w:date="2018-12-31T12:41:00Z"/>
                <w:rFonts w:ascii="宋体" w:hAnsi="宋体" w:cs="宋体" w:hint="eastAsia"/>
                <w:kern w:val="0"/>
                <w:rPrChange w:id="364" w:author="3287215331@qq.com" w:date="2018-12-31T12:42:00Z">
                  <w:rPr>
                    <w:ins w:id="365" w:author="3287215331@qq.com" w:date="2018-12-31T12:41:00Z"/>
                    <w:rFonts w:ascii="宋体" w:hAnsi="宋体" w:cs="宋体" w:hint="eastAsia"/>
                    <w:kern w:val="0"/>
                  </w:rPr>
                </w:rPrChange>
              </w:rPr>
            </w:pPr>
            <w:ins w:id="366" w:author="3287215331@qq.com" w:date="2018-12-31T12:41:00Z">
              <w:r w:rsidRPr="00BB2281">
                <w:rPr>
                  <w:rFonts w:ascii="宋体" w:hAnsi="宋体" w:cs="宋体" w:hint="eastAsia"/>
                  <w:kern w:val="0"/>
                  <w:rPrChange w:id="367" w:author="3287215331@qq.com" w:date="2018-12-31T12:42:00Z">
                    <w:rPr>
                      <w:rFonts w:ascii="宋体" w:hAnsi="宋体" w:cs="宋体" w:hint="eastAsia"/>
                      <w:kern w:val="0"/>
                    </w:rPr>
                  </w:rPrChange>
                </w:rPr>
                <w:t>0</w:t>
              </w:r>
            </w:ins>
          </w:p>
        </w:tc>
        <w:tc>
          <w:tcPr>
            <w:tcW w:w="510" w:type="dxa"/>
            <w:shd w:val="clear" w:color="auto" w:fill="auto"/>
            <w:vAlign w:val="center"/>
          </w:tcPr>
          <w:p w:rsidR="001A0816" w:rsidRPr="00BB2281" w:rsidRDefault="001A0816" w:rsidP="00BB2281">
            <w:pPr>
              <w:widowControl w:val="0"/>
              <w:spacing w:line="240" w:lineRule="auto"/>
              <w:jc w:val="left"/>
              <w:rPr>
                <w:ins w:id="368" w:author="3287215331@qq.com" w:date="2018-12-31T12:41:00Z"/>
                <w:rFonts w:ascii="宋体" w:hAnsi="宋体" w:cs="宋体" w:hint="eastAsia"/>
                <w:kern w:val="0"/>
                <w:rPrChange w:id="369" w:author="3287215331@qq.com" w:date="2018-12-31T12:42:00Z">
                  <w:rPr>
                    <w:ins w:id="370" w:author="3287215331@qq.com" w:date="2018-12-31T12:41:00Z"/>
                    <w:rFonts w:ascii="宋体" w:hAnsi="宋体" w:cs="宋体" w:hint="eastAsia"/>
                    <w:kern w:val="0"/>
                  </w:rPr>
                </w:rPrChange>
              </w:rPr>
            </w:pPr>
            <w:ins w:id="371" w:author="3287215331@qq.com" w:date="2018-12-31T12:41:00Z">
              <w:r w:rsidRPr="00BB2281">
                <w:rPr>
                  <w:rFonts w:ascii="宋体" w:hAnsi="宋体" w:cs="宋体" w:hint="eastAsia"/>
                  <w:kern w:val="0"/>
                  <w:rPrChange w:id="372" w:author="3287215331@qq.com" w:date="2018-12-31T12:42:00Z">
                    <w:rPr>
                      <w:rFonts w:ascii="宋体" w:hAnsi="宋体" w:cs="宋体" w:hint="eastAsia"/>
                      <w:kern w:val="0"/>
                    </w:rPr>
                  </w:rPrChange>
                </w:rPr>
                <w:t>D</w:t>
              </w:r>
            </w:ins>
          </w:p>
        </w:tc>
        <w:tc>
          <w:tcPr>
            <w:tcW w:w="510" w:type="dxa"/>
            <w:shd w:val="clear" w:color="auto" w:fill="auto"/>
            <w:vAlign w:val="center"/>
          </w:tcPr>
          <w:p w:rsidR="001A0816" w:rsidRPr="00BB2281" w:rsidRDefault="001A0816" w:rsidP="00BB2281">
            <w:pPr>
              <w:widowControl w:val="0"/>
              <w:spacing w:line="240" w:lineRule="auto"/>
              <w:jc w:val="left"/>
              <w:rPr>
                <w:ins w:id="373" w:author="3287215331@qq.com" w:date="2018-12-31T12:41:00Z"/>
                <w:rFonts w:ascii="宋体" w:hAnsi="宋体" w:cs="宋体" w:hint="eastAsia"/>
                <w:kern w:val="0"/>
                <w:rPrChange w:id="374" w:author="3287215331@qq.com" w:date="2018-12-31T12:42:00Z">
                  <w:rPr>
                    <w:ins w:id="375" w:author="3287215331@qq.com" w:date="2018-12-31T12:41:00Z"/>
                    <w:rFonts w:ascii="宋体" w:hAnsi="宋体" w:cs="宋体" w:hint="eastAsia"/>
                    <w:kern w:val="0"/>
                  </w:rPr>
                </w:rPrChange>
              </w:rPr>
            </w:pPr>
            <w:ins w:id="376" w:author="3287215331@qq.com" w:date="2018-12-31T12:41:00Z">
              <w:r w:rsidRPr="00BB2281">
                <w:rPr>
                  <w:rFonts w:ascii="宋体" w:hAnsi="宋体" w:cs="宋体" w:hint="eastAsia"/>
                  <w:kern w:val="0"/>
                  <w:rPrChange w:id="377" w:author="3287215331@qq.com" w:date="2018-12-31T12:42:00Z">
                    <w:rPr>
                      <w:rFonts w:ascii="宋体" w:hAnsi="宋体" w:cs="宋体" w:hint="eastAsia"/>
                      <w:kern w:val="0"/>
                    </w:rPr>
                  </w:rPrChange>
                </w:rPr>
                <w:t>A</w:t>
              </w:r>
            </w:ins>
          </w:p>
        </w:tc>
        <w:tc>
          <w:tcPr>
            <w:tcW w:w="672" w:type="dxa"/>
            <w:shd w:val="clear" w:color="auto" w:fill="auto"/>
            <w:vAlign w:val="center"/>
          </w:tcPr>
          <w:p w:rsidR="001A0816" w:rsidRPr="00BB2281" w:rsidRDefault="001A0816" w:rsidP="00BB2281">
            <w:pPr>
              <w:widowControl w:val="0"/>
              <w:spacing w:line="240" w:lineRule="auto"/>
              <w:jc w:val="left"/>
              <w:rPr>
                <w:ins w:id="378" w:author="3287215331@qq.com" w:date="2018-12-31T12:41:00Z"/>
                <w:rFonts w:ascii="宋体" w:hAnsi="宋体" w:cs="宋体" w:hint="eastAsia"/>
                <w:kern w:val="0"/>
                <w:rPrChange w:id="379" w:author="3287215331@qq.com" w:date="2018-12-31T12:42:00Z">
                  <w:rPr>
                    <w:ins w:id="380" w:author="3287215331@qq.com" w:date="2018-12-31T12:41:00Z"/>
                    <w:rFonts w:ascii="宋体" w:hAnsi="宋体" w:cs="宋体" w:hint="eastAsia"/>
                    <w:kern w:val="0"/>
                  </w:rPr>
                </w:rPrChange>
              </w:rPr>
            </w:pPr>
            <w:ins w:id="381" w:author="3287215331@qq.com" w:date="2018-12-31T12:41:00Z">
              <w:r w:rsidRPr="00BB2281">
                <w:rPr>
                  <w:rFonts w:ascii="宋体" w:hAnsi="宋体" w:cs="宋体" w:hint="eastAsia"/>
                  <w:kern w:val="0"/>
                  <w:rPrChange w:id="382" w:author="3287215331@qq.com" w:date="2018-12-31T12:42:00Z">
                    <w:rPr>
                      <w:rFonts w:ascii="宋体" w:hAnsi="宋体" w:cs="宋体" w:hint="eastAsia"/>
                      <w:kern w:val="0"/>
                    </w:rPr>
                  </w:rPrChange>
                </w:rPr>
                <w:t>P</w:t>
              </w:r>
              <w:r w:rsidRPr="00BB2281">
                <w:rPr>
                  <w:rFonts w:ascii="宋体" w:hAnsi="宋体" w:cs="宋体"/>
                  <w:kern w:val="0"/>
                  <w:rPrChange w:id="383" w:author="3287215331@qq.com" w:date="2018-12-31T12:42:00Z">
                    <w:rPr>
                      <w:rFonts w:ascii="宋体" w:hAnsi="宋体" w:cs="宋体"/>
                      <w:kern w:val="0"/>
                    </w:rPr>
                  </w:rPrChange>
                </w:rPr>
                <w:t>CD</w:t>
              </w:r>
            </w:ins>
          </w:p>
        </w:tc>
        <w:tc>
          <w:tcPr>
            <w:tcW w:w="672" w:type="dxa"/>
            <w:shd w:val="clear" w:color="auto" w:fill="auto"/>
            <w:vAlign w:val="center"/>
          </w:tcPr>
          <w:p w:rsidR="001A0816" w:rsidRPr="00BB2281" w:rsidRDefault="001A0816" w:rsidP="00BB2281">
            <w:pPr>
              <w:widowControl w:val="0"/>
              <w:spacing w:line="240" w:lineRule="auto"/>
              <w:jc w:val="left"/>
              <w:rPr>
                <w:ins w:id="384" w:author="3287215331@qq.com" w:date="2018-12-31T12:41:00Z"/>
                <w:rFonts w:ascii="宋体" w:hAnsi="宋体" w:cs="宋体" w:hint="eastAsia"/>
                <w:kern w:val="0"/>
                <w:rPrChange w:id="385" w:author="3287215331@qq.com" w:date="2018-12-31T12:42:00Z">
                  <w:rPr>
                    <w:ins w:id="386" w:author="3287215331@qq.com" w:date="2018-12-31T12:41:00Z"/>
                    <w:rFonts w:ascii="宋体" w:hAnsi="宋体" w:cs="宋体" w:hint="eastAsia"/>
                    <w:kern w:val="0"/>
                  </w:rPr>
                </w:rPrChange>
              </w:rPr>
            </w:pPr>
            <w:ins w:id="387" w:author="3287215331@qq.com" w:date="2018-12-31T12:41:00Z">
              <w:r w:rsidRPr="00BB2281">
                <w:rPr>
                  <w:rFonts w:ascii="宋体" w:hAnsi="宋体" w:cs="宋体" w:hint="eastAsia"/>
                  <w:kern w:val="0"/>
                  <w:rPrChange w:id="388" w:author="3287215331@qq.com" w:date="2018-12-31T12:42:00Z">
                    <w:rPr>
                      <w:rFonts w:ascii="宋体" w:hAnsi="宋体" w:cs="宋体" w:hint="eastAsia"/>
                      <w:kern w:val="0"/>
                    </w:rPr>
                  </w:rPrChange>
                </w:rPr>
                <w:t>P</w:t>
              </w:r>
              <w:r w:rsidRPr="00BB2281">
                <w:rPr>
                  <w:rFonts w:ascii="宋体" w:hAnsi="宋体" w:cs="宋体"/>
                  <w:kern w:val="0"/>
                  <w:rPrChange w:id="389" w:author="3287215331@qq.com" w:date="2018-12-31T12:42:00Z">
                    <w:rPr>
                      <w:rFonts w:ascii="宋体" w:hAnsi="宋体" w:cs="宋体"/>
                      <w:kern w:val="0"/>
                    </w:rPr>
                  </w:rPrChange>
                </w:rPr>
                <w:t>WT</w:t>
              </w:r>
            </w:ins>
          </w:p>
        </w:tc>
        <w:tc>
          <w:tcPr>
            <w:tcW w:w="672" w:type="dxa"/>
            <w:shd w:val="clear" w:color="auto" w:fill="auto"/>
            <w:vAlign w:val="center"/>
          </w:tcPr>
          <w:p w:rsidR="001A0816" w:rsidRPr="00BB2281" w:rsidRDefault="001A0816" w:rsidP="00BB2281">
            <w:pPr>
              <w:widowControl w:val="0"/>
              <w:spacing w:line="240" w:lineRule="auto"/>
              <w:jc w:val="left"/>
              <w:rPr>
                <w:ins w:id="390" w:author="3287215331@qq.com" w:date="2018-12-31T12:41:00Z"/>
                <w:rFonts w:ascii="宋体" w:hAnsi="宋体" w:cs="宋体" w:hint="eastAsia"/>
                <w:kern w:val="0"/>
                <w:rPrChange w:id="391" w:author="3287215331@qq.com" w:date="2018-12-31T12:42:00Z">
                  <w:rPr>
                    <w:ins w:id="392" w:author="3287215331@qq.com" w:date="2018-12-31T12:41:00Z"/>
                    <w:rFonts w:ascii="宋体" w:hAnsi="宋体" w:cs="宋体" w:hint="eastAsia"/>
                    <w:kern w:val="0"/>
                  </w:rPr>
                </w:rPrChange>
              </w:rPr>
            </w:pPr>
            <w:ins w:id="393" w:author="3287215331@qq.com" w:date="2018-12-31T12:41:00Z">
              <w:r w:rsidRPr="00BB2281">
                <w:rPr>
                  <w:rFonts w:ascii="宋体" w:hAnsi="宋体" w:cs="宋体" w:hint="eastAsia"/>
                  <w:kern w:val="0"/>
                  <w:rPrChange w:id="394" w:author="3287215331@qq.com" w:date="2018-12-31T12:42:00Z">
                    <w:rPr>
                      <w:rFonts w:ascii="宋体" w:hAnsi="宋体" w:cs="宋体" w:hint="eastAsia"/>
                      <w:kern w:val="0"/>
                    </w:rPr>
                  </w:rPrChange>
                </w:rPr>
                <w:t>U</w:t>
              </w:r>
              <w:r w:rsidRPr="00BB2281">
                <w:rPr>
                  <w:rFonts w:ascii="宋体" w:hAnsi="宋体" w:cs="宋体"/>
                  <w:kern w:val="0"/>
                  <w:rPrChange w:id="395" w:author="3287215331@qq.com" w:date="2018-12-31T12:42:00Z">
                    <w:rPr>
                      <w:rFonts w:ascii="宋体" w:hAnsi="宋体" w:cs="宋体"/>
                      <w:kern w:val="0"/>
                    </w:rPr>
                  </w:rPrChange>
                </w:rPr>
                <w:t>/S</w:t>
              </w:r>
            </w:ins>
          </w:p>
        </w:tc>
        <w:tc>
          <w:tcPr>
            <w:tcW w:w="672" w:type="dxa"/>
            <w:shd w:val="clear" w:color="auto" w:fill="auto"/>
            <w:vAlign w:val="center"/>
          </w:tcPr>
          <w:p w:rsidR="001A0816" w:rsidRPr="00BB2281" w:rsidRDefault="001A0816" w:rsidP="00BB2281">
            <w:pPr>
              <w:widowControl w:val="0"/>
              <w:spacing w:line="240" w:lineRule="auto"/>
              <w:jc w:val="left"/>
              <w:rPr>
                <w:ins w:id="396" w:author="3287215331@qq.com" w:date="2018-12-31T12:41:00Z"/>
                <w:rFonts w:ascii="宋体" w:hAnsi="宋体" w:cs="宋体" w:hint="eastAsia"/>
                <w:kern w:val="0"/>
                <w:rPrChange w:id="397" w:author="3287215331@qq.com" w:date="2018-12-31T12:42:00Z">
                  <w:rPr>
                    <w:ins w:id="398" w:author="3287215331@qq.com" w:date="2018-12-31T12:41:00Z"/>
                    <w:rFonts w:ascii="宋体" w:hAnsi="宋体" w:cs="宋体" w:hint="eastAsia"/>
                    <w:kern w:val="0"/>
                  </w:rPr>
                </w:rPrChange>
              </w:rPr>
            </w:pPr>
            <w:ins w:id="399" w:author="3287215331@qq.com" w:date="2018-12-31T12:41:00Z">
              <w:r w:rsidRPr="00BB2281">
                <w:rPr>
                  <w:rFonts w:ascii="宋体" w:hAnsi="宋体" w:cs="宋体" w:hint="eastAsia"/>
                  <w:kern w:val="0"/>
                  <w:rPrChange w:id="400" w:author="3287215331@qq.com" w:date="2018-12-31T12:42:00Z">
                    <w:rPr>
                      <w:rFonts w:ascii="宋体" w:hAnsi="宋体" w:cs="宋体" w:hint="eastAsia"/>
                      <w:kern w:val="0"/>
                    </w:rPr>
                  </w:rPrChange>
                </w:rPr>
                <w:t>R</w:t>
              </w:r>
              <w:r w:rsidRPr="00BB2281">
                <w:rPr>
                  <w:rFonts w:ascii="宋体" w:hAnsi="宋体" w:cs="宋体"/>
                  <w:kern w:val="0"/>
                  <w:rPrChange w:id="401" w:author="3287215331@qq.com" w:date="2018-12-31T12:42:00Z">
                    <w:rPr>
                      <w:rFonts w:ascii="宋体" w:hAnsi="宋体" w:cs="宋体"/>
                      <w:kern w:val="0"/>
                    </w:rPr>
                  </w:rPrChange>
                </w:rPr>
                <w:t>/W</w:t>
              </w:r>
            </w:ins>
          </w:p>
        </w:tc>
        <w:tc>
          <w:tcPr>
            <w:tcW w:w="566" w:type="dxa"/>
            <w:shd w:val="clear" w:color="auto" w:fill="auto"/>
            <w:vAlign w:val="center"/>
          </w:tcPr>
          <w:p w:rsidR="001A0816" w:rsidRPr="00BB2281" w:rsidRDefault="001A0816" w:rsidP="00BB2281">
            <w:pPr>
              <w:widowControl w:val="0"/>
              <w:spacing w:line="240" w:lineRule="auto"/>
              <w:jc w:val="center"/>
              <w:rPr>
                <w:ins w:id="402" w:author="3287215331@qq.com" w:date="2018-12-31T12:41:00Z"/>
                <w:rFonts w:ascii="宋体" w:hAnsi="宋体" w:cs="宋体" w:hint="eastAsia"/>
                <w:kern w:val="0"/>
                <w:rPrChange w:id="403" w:author="3287215331@qq.com" w:date="2018-12-31T12:42:00Z">
                  <w:rPr>
                    <w:ins w:id="404" w:author="3287215331@qq.com" w:date="2018-12-31T12:41:00Z"/>
                    <w:rFonts w:ascii="宋体" w:hAnsi="宋体" w:cs="宋体" w:hint="eastAsia"/>
                    <w:kern w:val="0"/>
                  </w:rPr>
                </w:rPrChange>
              </w:rPr>
            </w:pPr>
            <w:ins w:id="405" w:author="3287215331@qq.com" w:date="2018-12-31T12:41:00Z">
              <w:r w:rsidRPr="00BB2281">
                <w:rPr>
                  <w:rFonts w:ascii="宋体" w:hAnsi="宋体" w:cs="宋体" w:hint="eastAsia"/>
                  <w:kern w:val="0"/>
                  <w:rPrChange w:id="406" w:author="3287215331@qq.com" w:date="2018-12-31T12:42:00Z">
                    <w:rPr>
                      <w:rFonts w:ascii="宋体" w:hAnsi="宋体" w:cs="宋体" w:hint="eastAsia"/>
                      <w:kern w:val="0"/>
                    </w:rPr>
                  </w:rPrChange>
                </w:rPr>
                <w:t>P</w:t>
              </w:r>
            </w:ins>
          </w:p>
        </w:tc>
      </w:tr>
    </w:tbl>
    <w:p w:rsidR="001A0816" w:rsidRPr="001A0816" w:rsidRDefault="001A0816" w:rsidP="001A0816">
      <w:pPr>
        <w:spacing w:line="240" w:lineRule="auto"/>
        <w:ind w:left="2160"/>
        <w:jc w:val="left"/>
        <w:rPr>
          <w:ins w:id="407" w:author="3287215331@qq.com" w:date="2018-12-31T12:42:00Z"/>
          <w:rFonts w:ascii="宋体" w:hAnsi="宋体" w:cs="宋体" w:hint="eastAsia"/>
          <w:kern w:val="0"/>
        </w:rPr>
      </w:pPr>
      <w:ins w:id="408" w:author="3287215331@qq.com" w:date="2018-12-31T12:42:00Z">
        <w:r>
          <w:rPr>
            <w:rFonts w:ascii="宋体" w:hAnsi="宋体" w:cs="宋体"/>
            <w:kern w:val="0"/>
          </w:rPr>
          <w:t>1</w:t>
        </w:r>
        <w:r>
          <w:rPr>
            <w:rFonts w:ascii="宋体" w:hAnsi="宋体" w:cs="宋体" w:hint="eastAsia"/>
            <w:kern w:val="0"/>
          </w:rPr>
          <w:t>）</w:t>
        </w:r>
        <w:r w:rsidRPr="001A0816">
          <w:rPr>
            <w:rFonts w:ascii="宋体" w:hAnsi="宋体" w:cs="宋体" w:hint="eastAsia"/>
            <w:kern w:val="0"/>
          </w:rPr>
          <w:t>P：1表示页表或页在主存中；P=0表示页表或页不在主存，即缺页，此时需将页故障线性地址保存到CR2。</w:t>
        </w:r>
      </w:ins>
    </w:p>
    <w:p w:rsidR="001A0816" w:rsidRPr="001A0816" w:rsidRDefault="001A0816" w:rsidP="001A0816">
      <w:pPr>
        <w:spacing w:line="240" w:lineRule="auto"/>
        <w:ind w:left="2160"/>
        <w:jc w:val="left"/>
        <w:rPr>
          <w:ins w:id="409" w:author="3287215331@qq.com" w:date="2018-12-31T12:42:00Z"/>
          <w:rFonts w:ascii="宋体" w:hAnsi="宋体" w:cs="宋体" w:hint="eastAsia"/>
          <w:kern w:val="0"/>
        </w:rPr>
      </w:pPr>
      <w:ins w:id="410" w:author="3287215331@qq.com" w:date="2018-12-31T12:42:00Z">
        <w:r>
          <w:rPr>
            <w:rFonts w:ascii="宋体" w:hAnsi="宋体" w:cs="宋体" w:hint="eastAsia"/>
            <w:kern w:val="0"/>
          </w:rPr>
          <w:t>2）</w:t>
        </w:r>
        <w:r w:rsidRPr="001A0816">
          <w:rPr>
            <w:rFonts w:ascii="宋体" w:hAnsi="宋体" w:cs="宋体" w:hint="eastAsia"/>
            <w:kern w:val="0"/>
          </w:rPr>
          <w:t>R/W：0表示页表或页只能读不能写；1表示可读可写。</w:t>
        </w:r>
      </w:ins>
    </w:p>
    <w:p w:rsidR="001A0816" w:rsidRPr="001A0816" w:rsidRDefault="001A0816" w:rsidP="001A0816">
      <w:pPr>
        <w:spacing w:line="240" w:lineRule="auto"/>
        <w:ind w:left="2160"/>
        <w:jc w:val="left"/>
        <w:rPr>
          <w:ins w:id="411" w:author="3287215331@qq.com" w:date="2018-12-31T12:42:00Z"/>
          <w:rFonts w:ascii="宋体" w:hAnsi="宋体" w:cs="宋体" w:hint="eastAsia"/>
          <w:kern w:val="0"/>
        </w:rPr>
      </w:pPr>
      <w:ins w:id="412" w:author="3287215331@qq.com" w:date="2018-12-31T12:42:00Z">
        <w:r>
          <w:rPr>
            <w:rFonts w:ascii="宋体" w:hAnsi="宋体" w:cs="宋体" w:hint="eastAsia"/>
            <w:kern w:val="0"/>
          </w:rPr>
          <w:t>3）</w:t>
        </w:r>
        <w:r w:rsidRPr="001A0816">
          <w:rPr>
            <w:rFonts w:ascii="宋体" w:hAnsi="宋体" w:cs="宋体" w:hint="eastAsia"/>
            <w:kern w:val="0"/>
          </w:rPr>
          <w:t>U/S：0表示用户进程不能访问；1表示允许访问。</w:t>
        </w:r>
      </w:ins>
    </w:p>
    <w:p w:rsidR="001A0816" w:rsidRPr="001A0816" w:rsidRDefault="001A0816" w:rsidP="001A0816">
      <w:pPr>
        <w:spacing w:line="240" w:lineRule="auto"/>
        <w:ind w:left="2160"/>
        <w:jc w:val="left"/>
        <w:rPr>
          <w:ins w:id="413" w:author="3287215331@qq.com" w:date="2018-12-31T12:42:00Z"/>
          <w:rFonts w:ascii="宋体" w:hAnsi="宋体" w:cs="宋体" w:hint="eastAsia"/>
          <w:kern w:val="0"/>
        </w:rPr>
      </w:pPr>
      <w:ins w:id="414" w:author="3287215331@qq.com" w:date="2018-12-31T12:42:00Z">
        <w:r>
          <w:rPr>
            <w:rFonts w:ascii="宋体" w:hAnsi="宋体" w:cs="宋体" w:hint="eastAsia"/>
            <w:kern w:val="0"/>
          </w:rPr>
          <w:t>4</w:t>
        </w:r>
      </w:ins>
      <w:ins w:id="415" w:author="3287215331@qq.com" w:date="2018-12-31T12:43:00Z">
        <w:r>
          <w:rPr>
            <w:rFonts w:ascii="宋体" w:hAnsi="宋体" w:cs="宋体" w:hint="eastAsia"/>
            <w:kern w:val="0"/>
          </w:rPr>
          <w:t>）</w:t>
        </w:r>
      </w:ins>
      <w:ins w:id="416" w:author="3287215331@qq.com" w:date="2018-12-31T12:42:00Z">
        <w:r w:rsidRPr="001A0816">
          <w:rPr>
            <w:rFonts w:ascii="宋体" w:hAnsi="宋体" w:cs="宋体" w:hint="eastAsia"/>
            <w:kern w:val="0"/>
          </w:rPr>
          <w:t>PWT：控制页表或页的cache写策略是全写还是回写（Write Back）。</w:t>
        </w:r>
      </w:ins>
    </w:p>
    <w:p w:rsidR="001A0816" w:rsidRPr="001A0816" w:rsidRDefault="001A0816" w:rsidP="001A0816">
      <w:pPr>
        <w:spacing w:line="240" w:lineRule="auto"/>
        <w:ind w:left="2160"/>
        <w:jc w:val="left"/>
        <w:rPr>
          <w:ins w:id="417" w:author="3287215331@qq.com" w:date="2018-12-31T12:42:00Z"/>
          <w:rFonts w:ascii="宋体" w:hAnsi="宋体" w:cs="宋体" w:hint="eastAsia"/>
          <w:kern w:val="0"/>
        </w:rPr>
      </w:pPr>
      <w:ins w:id="418" w:author="3287215331@qq.com" w:date="2018-12-31T12:43:00Z">
        <w:r>
          <w:rPr>
            <w:rFonts w:ascii="宋体" w:hAnsi="宋体" w:cs="宋体" w:hint="eastAsia"/>
            <w:kern w:val="0"/>
          </w:rPr>
          <w:t>5）</w:t>
        </w:r>
      </w:ins>
      <w:ins w:id="419" w:author="3287215331@qq.com" w:date="2018-12-31T12:42:00Z">
        <w:r w:rsidRPr="001A0816">
          <w:rPr>
            <w:rFonts w:ascii="宋体" w:hAnsi="宋体" w:cs="宋体" w:hint="eastAsia"/>
            <w:kern w:val="0"/>
          </w:rPr>
          <w:t>PCD：控制页表或页能否被缓存到cache中。</w:t>
        </w:r>
      </w:ins>
    </w:p>
    <w:p w:rsidR="001A0816" w:rsidRPr="001A0816" w:rsidRDefault="001A0816" w:rsidP="001A0816">
      <w:pPr>
        <w:spacing w:line="240" w:lineRule="auto"/>
        <w:ind w:left="2160"/>
        <w:jc w:val="left"/>
        <w:rPr>
          <w:ins w:id="420" w:author="3287215331@qq.com" w:date="2018-12-31T12:42:00Z"/>
          <w:rFonts w:ascii="宋体" w:hAnsi="宋体" w:cs="宋体" w:hint="eastAsia"/>
          <w:kern w:val="0"/>
        </w:rPr>
      </w:pPr>
      <w:ins w:id="421" w:author="3287215331@qq.com" w:date="2018-12-31T12:43:00Z">
        <w:r>
          <w:rPr>
            <w:rFonts w:ascii="宋体" w:hAnsi="宋体" w:cs="宋体" w:hint="eastAsia"/>
            <w:kern w:val="0"/>
          </w:rPr>
          <w:t>5）</w:t>
        </w:r>
      </w:ins>
      <w:ins w:id="422" w:author="3287215331@qq.com" w:date="2018-12-31T12:42:00Z">
        <w:r w:rsidRPr="001A0816">
          <w:rPr>
            <w:rFonts w:ascii="宋体" w:hAnsi="宋体" w:cs="宋体" w:hint="eastAsia"/>
            <w:kern w:val="0"/>
          </w:rPr>
          <w:t>A：1表示指定页表或页被访问过，初始化时OS将其清0。利用该标志，OS可清楚了解哪些页表或页正在使用，一般选择长期未用的页或近来最少使用的页调出主存。由MMU在进行地址转换时将该位置1。</w:t>
        </w:r>
      </w:ins>
    </w:p>
    <w:p w:rsidR="001A0816" w:rsidRPr="001A0816" w:rsidRDefault="001A0816" w:rsidP="001A0816">
      <w:pPr>
        <w:spacing w:line="240" w:lineRule="auto"/>
        <w:ind w:left="2160"/>
        <w:jc w:val="left"/>
        <w:rPr>
          <w:ins w:id="423" w:author="3287215331@qq.com" w:date="2018-12-31T12:42:00Z"/>
          <w:rFonts w:ascii="宋体" w:hAnsi="宋体" w:cs="宋体" w:hint="eastAsia"/>
          <w:kern w:val="0"/>
        </w:rPr>
      </w:pPr>
      <w:ins w:id="424" w:author="3287215331@qq.com" w:date="2018-12-31T12:43:00Z">
        <w:r>
          <w:rPr>
            <w:rFonts w:ascii="宋体" w:hAnsi="宋体" w:cs="宋体" w:hint="eastAsia"/>
            <w:kern w:val="0"/>
          </w:rPr>
          <w:t>6）</w:t>
        </w:r>
      </w:ins>
      <w:ins w:id="425" w:author="3287215331@qq.com" w:date="2018-12-31T12:42:00Z">
        <w:r w:rsidRPr="001A0816">
          <w:rPr>
            <w:rFonts w:ascii="宋体" w:hAnsi="宋体" w:cs="宋体" w:hint="eastAsia"/>
            <w:kern w:val="0"/>
          </w:rPr>
          <w:t>D：修改位(脏位dirty bit)。页目录项中无意义，只在页表项中有意义。初始化时OS将其清0，由MMU在进行写操作的地址转换时将该位置1。</w:t>
        </w:r>
      </w:ins>
    </w:p>
    <w:p w:rsidR="001A0816" w:rsidRPr="001A0816" w:rsidRDefault="00270BA1" w:rsidP="001A0816">
      <w:pPr>
        <w:spacing w:line="240" w:lineRule="auto"/>
        <w:ind w:left="2160"/>
        <w:jc w:val="left"/>
        <w:rPr>
          <w:rFonts w:ascii="宋体" w:hAnsi="宋体" w:cs="宋体" w:hint="eastAsia"/>
          <w:kern w:val="0"/>
          <w:rPrChange w:id="426" w:author="3287215331@qq.com" w:date="2018-12-31T12:42:00Z">
            <w:rPr>
              <w:rFonts w:ascii="宋体" w:hAnsi="宋体" w:cs="宋体" w:hint="eastAsia"/>
              <w:kern w:val="0"/>
            </w:rPr>
          </w:rPrChange>
        </w:rPr>
        <w:pPrChange w:id="427" w:author="3287215331@qq.com" w:date="2018-12-31T12:40:00Z">
          <w:pPr>
            <w:spacing w:line="240" w:lineRule="auto"/>
            <w:jc w:val="left"/>
          </w:pPr>
        </w:pPrChange>
      </w:pPr>
      <w:ins w:id="428" w:author="3287215331@qq.com" w:date="2018-12-31T12:43:00Z">
        <w:r>
          <w:rPr>
            <w:rFonts w:ascii="宋体" w:hAnsi="宋体" w:cs="宋体" w:hint="eastAsia"/>
            <w:kern w:val="0"/>
          </w:rPr>
          <w:t>7）</w:t>
        </w:r>
      </w:ins>
      <w:ins w:id="429" w:author="3287215331@qq.com" w:date="2018-12-31T12:42:00Z">
        <w:r w:rsidR="001A0816" w:rsidRPr="001A0816">
          <w:rPr>
            <w:rFonts w:ascii="宋体" w:hAnsi="宋体" w:cs="宋体" w:hint="eastAsia"/>
            <w:kern w:val="0"/>
          </w:rPr>
          <w:t>高20位是页表或页在主存中的首地址对应的页框号，即首地址的高20位。每个页表的起始位置都按4KB对齐。</w:t>
        </w:r>
      </w:ins>
    </w:p>
    <w:p w:rsidR="000B6263" w:rsidRDefault="000B6263" w:rsidP="00B57B4C">
      <w:pPr>
        <w:pStyle w:val="2"/>
        <w:jc w:val="left"/>
        <w:rPr>
          <w:rFonts w:hint="eastAsia"/>
        </w:rPr>
        <w:pPrChange w:id="430" w:author="3287215331@qq.com" w:date="2018-12-31T12:39:00Z">
          <w:pPr>
            <w:pStyle w:val="2"/>
          </w:pPr>
        </w:pPrChange>
      </w:pPr>
      <w:bookmarkStart w:id="431" w:name="_Toc532238438"/>
      <w:r>
        <w:rPr>
          <w:rFonts w:hint="eastAsia"/>
        </w:rPr>
        <w:t>7.4 TLB与四级页表支持下的VA到PA的变换</w:t>
      </w:r>
      <w:bookmarkEnd w:id="431"/>
    </w:p>
    <w:p w:rsidR="006D232C" w:rsidRDefault="006D232C" w:rsidP="006D232C">
      <w:pPr>
        <w:pStyle w:val="aa"/>
        <w:numPr>
          <w:ilvl w:val="0"/>
          <w:numId w:val="21"/>
        </w:numPr>
        <w:adjustRightInd w:val="0"/>
        <w:snapToGrid w:val="0"/>
        <w:ind w:firstLineChars="0"/>
        <w:jc w:val="left"/>
        <w:rPr>
          <w:ins w:id="432" w:author="3287215331@qq.com" w:date="2018-12-31T12:45:00Z"/>
        </w:rPr>
      </w:pPr>
      <w:ins w:id="433" w:author="3287215331@qq.com" w:date="2018-12-31T12:45:00Z">
        <w:r w:rsidRPr="00052927">
          <w:rPr>
            <w:rFonts w:hint="eastAsia"/>
          </w:rPr>
          <w:t>Translating with a k-level</w:t>
        </w:r>
        <w:r>
          <w:rPr>
            <w:rFonts w:hint="eastAsia"/>
          </w:rPr>
          <w:t xml:space="preserve"> Page Table</w:t>
        </w:r>
        <w:r w:rsidRPr="00052927">
          <w:rPr>
            <w:rFonts w:hint="eastAsia"/>
          </w:rPr>
          <w:t>使用</w:t>
        </w:r>
        <w:r w:rsidRPr="00052927">
          <w:rPr>
            <w:rFonts w:hint="eastAsia"/>
          </w:rPr>
          <w:t>K</w:t>
        </w:r>
        <w:r w:rsidRPr="00052927">
          <w:rPr>
            <w:rFonts w:hint="eastAsia"/>
          </w:rPr>
          <w:t>级页表的地址翻译</w:t>
        </w:r>
      </w:ins>
    </w:p>
    <w:p w:rsidR="006D232C" w:rsidRDefault="00A07C5E" w:rsidP="006D232C">
      <w:pPr>
        <w:spacing w:line="240" w:lineRule="auto"/>
        <w:ind w:left="2160"/>
        <w:jc w:val="center"/>
        <w:rPr>
          <w:ins w:id="434" w:author="3287215331@qq.com" w:date="2018-12-31T12:45:00Z"/>
          <w:rFonts w:ascii="宋体" w:hAnsi="宋体" w:cs="宋体"/>
          <w:kern w:val="0"/>
        </w:rPr>
        <w:pPrChange w:id="435" w:author="3287215331@qq.com" w:date="2018-12-31T12:45:00Z">
          <w:pPr>
            <w:spacing w:line="240" w:lineRule="auto"/>
            <w:ind w:left="2160"/>
            <w:jc w:val="left"/>
          </w:pPr>
        </w:pPrChange>
      </w:pPr>
      <w:ins w:id="436" w:author="3287215331@qq.com" w:date="2018-12-31T12:45:00Z">
        <w:r w:rsidRPr="00052927">
          <w:rPr>
            <w:rFonts w:ascii="宋体" w:hAnsi="宋体" w:cs="宋体"/>
            <w:noProof/>
            <w:kern w:val="0"/>
          </w:rPr>
          <w:lastRenderedPageBreak/>
          <w:drawing>
            <wp:inline distT="0" distB="0" distL="0" distR="0">
              <wp:extent cx="4687570" cy="2732405"/>
              <wp:effectExtent l="0" t="0" r="0" b="0"/>
              <wp:docPr id="93" name="图片 93" descr="@$CCPK5)HS2}[A})QE{10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CPK5)HS2}[A})QE{106V"/>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570" cy="2732405"/>
                      </a:xfrm>
                      <a:prstGeom prst="rect">
                        <a:avLst/>
                      </a:prstGeom>
                      <a:noFill/>
                      <a:ln>
                        <a:noFill/>
                      </a:ln>
                    </pic:spPr>
                  </pic:pic>
                </a:graphicData>
              </a:graphic>
            </wp:inline>
          </w:drawing>
        </w:r>
      </w:ins>
    </w:p>
    <w:p w:rsidR="006D232C" w:rsidRDefault="006D232C" w:rsidP="006D232C">
      <w:pPr>
        <w:spacing w:line="240" w:lineRule="auto"/>
        <w:ind w:left="2160"/>
        <w:jc w:val="center"/>
        <w:rPr>
          <w:ins w:id="437" w:author="3287215331@qq.com" w:date="2018-12-31T12:45:00Z"/>
          <w:rFonts w:ascii="宋体" w:hAnsi="宋体" w:cs="宋体"/>
          <w:kern w:val="0"/>
        </w:rPr>
      </w:pPr>
      <w:ins w:id="438" w:author="3287215331@qq.com" w:date="2018-12-31T12:45:00Z">
        <w:r>
          <w:rPr>
            <w:rFonts w:ascii="宋体" w:hAnsi="宋体" w:cs="宋体" w:hint="eastAsia"/>
            <w:kern w:val="0"/>
          </w:rPr>
          <w:t>截图1：K级页表的地址翻译</w:t>
        </w:r>
      </w:ins>
    </w:p>
    <w:p w:rsidR="00C81B21" w:rsidRDefault="00A07C5E" w:rsidP="00C81B21">
      <w:pPr>
        <w:pStyle w:val="aa"/>
        <w:adjustRightInd w:val="0"/>
        <w:snapToGrid w:val="0"/>
        <w:ind w:left="2160" w:firstLineChars="0" w:firstLine="0"/>
        <w:rPr>
          <w:ins w:id="439" w:author="3287215331@qq.com" w:date="2018-12-31T12:50:00Z"/>
        </w:rPr>
        <w:pPrChange w:id="440" w:author="3287215331@qq.com" w:date="2018-12-31T12:49:00Z">
          <w:pPr>
            <w:pStyle w:val="aa"/>
            <w:adjustRightInd w:val="0"/>
            <w:snapToGrid w:val="0"/>
            <w:ind w:firstLine="480"/>
          </w:pPr>
        </w:pPrChange>
      </w:pPr>
      <w:ins w:id="441" w:author="3287215331@qq.com" w:date="2018-12-31T12:49:00Z">
        <w:r>
          <w:rPr>
            <w:noProof/>
          </w:rPr>
          <w:drawing>
            <wp:inline distT="0" distB="0" distL="0" distR="0">
              <wp:extent cx="4729480" cy="3100705"/>
              <wp:effectExtent l="0" t="0" r="0" b="0"/>
              <wp:docPr id="94" name="图片 94" descr="watermark,type_ZmFuZ3poZW5naGVpdGk,shadow_10,text_aHR0cHM6Ly9ibG9nLmNzZG4ubmV0L3FxXzQ0MjQyNTM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atermark,type_ZmFuZ3poZW5naGVpdGk,shadow_10,text_aHR0cHM6Ly9ibG9nLmNzZG4ubmV0L3FxXzQ0MjQyNTM2,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9480" cy="3100705"/>
                      </a:xfrm>
                      <a:prstGeom prst="rect">
                        <a:avLst/>
                      </a:prstGeom>
                      <a:noFill/>
                      <a:ln>
                        <a:noFill/>
                      </a:ln>
                    </pic:spPr>
                  </pic:pic>
                </a:graphicData>
              </a:graphic>
            </wp:inline>
          </w:drawing>
        </w:r>
      </w:ins>
    </w:p>
    <w:p w:rsidR="0019588E" w:rsidRDefault="00C81B21" w:rsidP="00C01FF7">
      <w:pPr>
        <w:pStyle w:val="aa"/>
        <w:adjustRightInd w:val="0"/>
        <w:snapToGrid w:val="0"/>
        <w:ind w:left="2160" w:firstLineChars="0" w:firstLine="0"/>
        <w:jc w:val="center"/>
        <w:rPr>
          <w:ins w:id="442" w:author="3287215331@qq.com" w:date="2018-12-31T12:53:00Z"/>
        </w:rPr>
        <w:pPrChange w:id="443" w:author="3287215331@qq.com" w:date="2018-12-31T12:50:00Z">
          <w:pPr>
            <w:pStyle w:val="aa"/>
            <w:adjustRightInd w:val="0"/>
            <w:snapToGrid w:val="0"/>
            <w:ind w:firstLine="480"/>
          </w:pPr>
        </w:pPrChange>
      </w:pPr>
      <w:ins w:id="444" w:author="3287215331@qq.com" w:date="2018-12-31T12:50:00Z">
        <w:r>
          <w:rPr>
            <w:rFonts w:hint="eastAsia"/>
          </w:rPr>
          <w:t>截图</w:t>
        </w:r>
        <w:r>
          <w:rPr>
            <w:rFonts w:hint="eastAsia"/>
          </w:rPr>
          <w:t>2</w:t>
        </w:r>
        <w:r>
          <w:rPr>
            <w:rFonts w:hint="eastAsia"/>
          </w:rPr>
          <w:t>：</w:t>
        </w:r>
      </w:ins>
      <w:ins w:id="445" w:author="3287215331@qq.com" w:date="2018-12-31T12:51:00Z">
        <w:r w:rsidR="0019588E">
          <w:rPr>
            <w:rFonts w:hint="eastAsia"/>
          </w:rPr>
          <w:t>四级</w:t>
        </w:r>
      </w:ins>
      <w:ins w:id="446" w:author="3287215331@qq.com" w:date="2018-12-31T12:50:00Z">
        <w:r w:rsidR="00FA7732">
          <w:rPr>
            <w:rFonts w:hint="eastAsia"/>
          </w:rPr>
          <w:t>页表翻译</w:t>
        </w:r>
      </w:ins>
    </w:p>
    <w:p w:rsidR="0019588E" w:rsidRDefault="00A07C5E" w:rsidP="0019588E">
      <w:pPr>
        <w:spacing w:line="240" w:lineRule="auto"/>
        <w:jc w:val="center"/>
        <w:rPr>
          <w:ins w:id="447" w:author="3287215331@qq.com" w:date="2018-12-31T12:53:00Z"/>
          <w:rFonts w:ascii="宋体" w:hAnsi="宋体" w:cs="宋体"/>
          <w:kern w:val="0"/>
        </w:rPr>
        <w:pPrChange w:id="448" w:author="3287215331@qq.com" w:date="2018-12-31T12:53:00Z">
          <w:pPr>
            <w:spacing w:line="240" w:lineRule="auto"/>
            <w:jc w:val="left"/>
          </w:pPr>
        </w:pPrChange>
      </w:pPr>
      <w:ins w:id="449" w:author="3287215331@qq.com" w:date="2018-12-31T12:53:00Z">
        <w:r w:rsidRPr="0019588E">
          <w:rPr>
            <w:rFonts w:ascii="宋体" w:hAnsi="宋体" w:cs="宋体"/>
            <w:noProof/>
            <w:kern w:val="0"/>
          </w:rPr>
          <w:lastRenderedPageBreak/>
          <w:drawing>
            <wp:inline distT="0" distB="0" distL="0" distR="0">
              <wp:extent cx="4897755" cy="3268980"/>
              <wp:effectExtent l="0" t="0" r="0" b="0"/>
              <wp:docPr id="95" name="图片 95" descr="4X0[1[T%N1@`Y2KKIM93D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4X0[1[T%N1@`Y2KKIM93D_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755" cy="3268980"/>
                      </a:xfrm>
                      <a:prstGeom prst="rect">
                        <a:avLst/>
                      </a:prstGeom>
                      <a:noFill/>
                      <a:ln>
                        <a:noFill/>
                      </a:ln>
                    </pic:spPr>
                  </pic:pic>
                </a:graphicData>
              </a:graphic>
            </wp:inline>
          </w:drawing>
        </w:r>
      </w:ins>
    </w:p>
    <w:p w:rsidR="0019588E" w:rsidRPr="0019588E" w:rsidRDefault="0019588E" w:rsidP="0019588E">
      <w:pPr>
        <w:spacing w:line="240" w:lineRule="auto"/>
        <w:jc w:val="center"/>
        <w:rPr>
          <w:ins w:id="450" w:author="3287215331@qq.com" w:date="2018-12-31T12:53:00Z"/>
          <w:rFonts w:ascii="宋体" w:hAnsi="宋体" w:cs="宋体"/>
          <w:kern w:val="0"/>
        </w:rPr>
        <w:pPrChange w:id="451" w:author="3287215331@qq.com" w:date="2018-12-31T12:53:00Z">
          <w:pPr>
            <w:spacing w:line="240" w:lineRule="auto"/>
            <w:jc w:val="left"/>
          </w:pPr>
        </w:pPrChange>
      </w:pPr>
      <w:ins w:id="452" w:author="3287215331@qq.com" w:date="2018-12-31T12:53:00Z">
        <w:r>
          <w:rPr>
            <w:rFonts w:ascii="宋体" w:hAnsi="宋体" w:cs="宋体" w:hint="eastAsia"/>
            <w:kern w:val="0"/>
          </w:rPr>
          <w:t>截图3：针对core</w:t>
        </w:r>
        <w:r>
          <w:rPr>
            <w:rFonts w:ascii="宋体" w:hAnsi="宋体" w:cs="宋体"/>
            <w:kern w:val="0"/>
          </w:rPr>
          <w:t xml:space="preserve"> </w:t>
        </w:r>
        <w:r>
          <w:rPr>
            <w:rFonts w:ascii="宋体" w:hAnsi="宋体" w:cs="宋体" w:hint="eastAsia"/>
            <w:kern w:val="0"/>
          </w:rPr>
          <w:t>i7</w:t>
        </w:r>
      </w:ins>
      <w:ins w:id="453" w:author="3287215331@qq.com" w:date="2018-12-31T12:54:00Z">
        <w:r>
          <w:rPr>
            <w:rFonts w:ascii="宋体" w:hAnsi="宋体" w:cs="宋体" w:hint="eastAsia"/>
            <w:kern w:val="0"/>
          </w:rPr>
          <w:t>页表翻译</w:t>
        </w:r>
      </w:ins>
    </w:p>
    <w:p w:rsidR="00C642DD" w:rsidRDefault="00C642DD" w:rsidP="00C642DD">
      <w:pPr>
        <w:pStyle w:val="aa"/>
        <w:numPr>
          <w:ilvl w:val="0"/>
          <w:numId w:val="21"/>
        </w:numPr>
        <w:adjustRightInd w:val="0"/>
        <w:snapToGrid w:val="0"/>
        <w:ind w:firstLineChars="0"/>
        <w:rPr>
          <w:ins w:id="454" w:author="3287215331@qq.com" w:date="2018-12-31T12:54:00Z"/>
        </w:rPr>
        <w:pPrChange w:id="455" w:author="3287215331@qq.com" w:date="2018-12-31T12:54:00Z">
          <w:pPr>
            <w:pStyle w:val="aa"/>
            <w:adjustRightInd w:val="0"/>
            <w:snapToGrid w:val="0"/>
            <w:ind w:firstLine="480"/>
          </w:pPr>
        </w:pPrChange>
      </w:pPr>
      <w:ins w:id="456" w:author="3287215331@qq.com" w:date="2018-12-31T12:54:00Z">
        <w:r w:rsidRPr="00C642DD">
          <w:rPr>
            <w:rFonts w:hint="eastAsia"/>
          </w:rPr>
          <w:t>Core i7  1-3</w:t>
        </w:r>
        <w:r w:rsidRPr="00C642DD">
          <w:rPr>
            <w:rFonts w:hint="eastAsia"/>
          </w:rPr>
          <w:t>级页表条目格式</w:t>
        </w:r>
        <w:r>
          <w:rPr>
            <w:rFonts w:hint="eastAsia"/>
          </w:rPr>
          <w:t>，附上表格</w:t>
        </w:r>
      </w:ins>
    </w:p>
    <w:p w:rsidR="000B6263" w:rsidDel="00C642DD" w:rsidRDefault="000B6263" w:rsidP="00C642DD">
      <w:pPr>
        <w:pStyle w:val="aa"/>
        <w:adjustRightInd w:val="0"/>
        <w:snapToGrid w:val="0"/>
        <w:ind w:left="2160" w:firstLineChars="0" w:firstLine="0"/>
        <w:jc w:val="left"/>
        <w:rPr>
          <w:del w:id="457" w:author="3287215331@qq.com" w:date="2018-12-31T12:55:00Z"/>
          <w:rFonts w:hint="eastAsia"/>
        </w:rPr>
        <w:pPrChange w:id="458" w:author="3287215331@qq.com" w:date="2018-12-31T12:54:00Z">
          <w:pPr>
            <w:pStyle w:val="aa"/>
            <w:adjustRightInd w:val="0"/>
            <w:snapToGrid w:val="0"/>
            <w:ind w:firstLine="480"/>
          </w:pPr>
        </w:pPrChange>
      </w:pPr>
      <w:del w:id="459" w:author="3287215331@qq.com" w:date="2018-12-31T12:43:00Z">
        <w:r w:rsidDel="006D232C">
          <w:rPr>
            <w:rFonts w:hint="eastAsia"/>
          </w:rPr>
          <w:delText>（</w:delText>
        </w:r>
        <w:r w:rsidDel="006D232C">
          <w:rPr>
            <w:rFonts w:hint="eastAsia"/>
            <w:i/>
          </w:rPr>
          <w:delText>以下格式自行编排，编辑时删除</w:delText>
        </w:r>
        <w:r w:rsidDel="006D232C">
          <w:rPr>
            <w:rFonts w:hint="eastAsia"/>
          </w:rPr>
          <w:delText>）</w:delText>
        </w:r>
      </w:del>
    </w:p>
    <w:p w:rsidR="00C642DD" w:rsidRDefault="000B6263" w:rsidP="00C642DD">
      <w:pPr>
        <w:spacing w:line="240" w:lineRule="auto"/>
        <w:jc w:val="left"/>
        <w:rPr>
          <w:ins w:id="460" w:author="3287215331@qq.com" w:date="2018-12-31T12:56:00Z"/>
          <w:rFonts w:ascii="宋体" w:hAnsi="宋体" w:cs="宋体"/>
          <w:kern w:val="0"/>
        </w:rPr>
      </w:pPr>
      <w:bookmarkStart w:id="461" w:name="_Toc532238439"/>
      <w:del w:id="462" w:author="3287215331@qq.com" w:date="2018-12-31T12:55:00Z">
        <w:r w:rsidDel="00C642DD">
          <w:rPr>
            <w:rFonts w:hint="eastAsia"/>
          </w:rPr>
          <w:delText xml:space="preserve">7.5 </w:delText>
        </w:r>
        <w:r w:rsidDel="00C642DD">
          <w:rPr>
            <w:rFonts w:hint="eastAsia"/>
          </w:rPr>
          <w:delText>三级</w:delText>
        </w:r>
        <w:r w:rsidDel="00C642DD">
          <w:rPr>
            <w:rFonts w:hint="eastAsia"/>
          </w:rPr>
          <w:delText>Cache</w:delText>
        </w:r>
        <w:r w:rsidDel="00C642DD">
          <w:rPr>
            <w:rFonts w:hint="eastAsia"/>
          </w:rPr>
          <w:delText>支持下</w:delText>
        </w:r>
      </w:del>
      <w:ins w:id="463" w:author="3287215331@qq.com" w:date="2018-12-31T12:55:00Z">
        <w:r w:rsidR="00A07C5E" w:rsidRPr="00C642DD">
          <w:rPr>
            <w:rFonts w:ascii="宋体" w:hAnsi="宋体" w:cs="宋体"/>
            <w:noProof/>
            <w:kern w:val="0"/>
          </w:rPr>
          <w:drawing>
            <wp:inline distT="0" distB="0" distL="0" distR="0">
              <wp:extent cx="6169660" cy="494030"/>
              <wp:effectExtent l="0" t="0" r="0" b="0"/>
              <wp:docPr id="96" name="图片 96" descr="SV8XLSHEXFX@9_3U8C85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V8XLSHEXFX@9_3U8C85C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9660" cy="494030"/>
                      </a:xfrm>
                      <a:prstGeom prst="rect">
                        <a:avLst/>
                      </a:prstGeom>
                      <a:noFill/>
                      <a:ln>
                        <a:noFill/>
                      </a:ln>
                    </pic:spPr>
                  </pic:pic>
                </a:graphicData>
              </a:graphic>
            </wp:inline>
          </w:drawing>
        </w:r>
      </w:ins>
    </w:p>
    <w:p w:rsidR="00C642DD" w:rsidRDefault="00C642DD" w:rsidP="00C642DD">
      <w:pPr>
        <w:spacing w:line="240" w:lineRule="auto"/>
        <w:jc w:val="left"/>
        <w:rPr>
          <w:ins w:id="464" w:author="3287215331@qq.com" w:date="2018-12-31T12:56:00Z"/>
          <w:rFonts w:ascii="宋体" w:hAnsi="宋体" w:cs="宋体"/>
          <w:kern w:val="0"/>
        </w:rPr>
      </w:pPr>
      <w:ins w:id="465" w:author="3287215331@qq.com" w:date="2018-12-31T12:56:00Z">
        <w:r>
          <w:rPr>
            <w:rFonts w:ascii="宋体" w:hAnsi="宋体" w:cs="宋体" w:hint="eastAsia"/>
            <w:kern w:val="0"/>
          </w:rPr>
          <w:t>对于其中各表位，解释如下</w:t>
        </w:r>
      </w:ins>
    </w:p>
    <w:p w:rsidR="00020C78" w:rsidRPr="00020C78" w:rsidRDefault="00020C78" w:rsidP="00020C78">
      <w:pPr>
        <w:spacing w:line="240" w:lineRule="auto"/>
        <w:jc w:val="left"/>
        <w:rPr>
          <w:ins w:id="466" w:author="3287215331@qq.com" w:date="2018-12-31T12:56:00Z"/>
          <w:rFonts w:ascii="宋体" w:hAnsi="宋体" w:cs="宋体" w:hint="eastAsia"/>
          <w:kern w:val="0"/>
        </w:rPr>
      </w:pPr>
      <w:ins w:id="467" w:author="3287215331@qq.com" w:date="2018-12-31T12:56:00Z">
        <w:r w:rsidRPr="00020C78">
          <w:rPr>
            <w:rFonts w:ascii="宋体" w:hAnsi="宋体" w:cs="宋体" w:hint="eastAsia"/>
            <w:kern w:val="0"/>
          </w:rPr>
          <w:t>每个条目引用一个 4KB子页表:</w:t>
        </w:r>
      </w:ins>
    </w:p>
    <w:p w:rsidR="00020C78" w:rsidRPr="00020C78" w:rsidRDefault="00020C78" w:rsidP="00020C78">
      <w:pPr>
        <w:spacing w:line="240" w:lineRule="auto"/>
        <w:jc w:val="left"/>
        <w:rPr>
          <w:ins w:id="468" w:author="3287215331@qq.com" w:date="2018-12-31T12:56:00Z"/>
          <w:rFonts w:ascii="宋体" w:hAnsi="宋体" w:cs="宋体" w:hint="eastAsia"/>
          <w:kern w:val="0"/>
        </w:rPr>
      </w:pPr>
      <w:ins w:id="469" w:author="3287215331@qq.com" w:date="2018-12-31T12:56:00Z">
        <w:r>
          <w:rPr>
            <w:rFonts w:ascii="宋体" w:hAnsi="宋体" w:cs="宋体" w:hint="eastAsia"/>
            <w:kern w:val="0"/>
          </w:rPr>
          <w:t>1）</w:t>
        </w:r>
        <w:r w:rsidRPr="00020C78">
          <w:rPr>
            <w:rFonts w:ascii="宋体" w:hAnsi="宋体" w:cs="宋体" w:hint="eastAsia"/>
            <w:kern w:val="0"/>
          </w:rPr>
          <w:t>P: 子页表在物理内存中 (1)不在 (0).</w:t>
        </w:r>
      </w:ins>
    </w:p>
    <w:p w:rsidR="00020C78" w:rsidRPr="00020C78" w:rsidRDefault="00020C78" w:rsidP="00020C78">
      <w:pPr>
        <w:spacing w:line="240" w:lineRule="auto"/>
        <w:jc w:val="left"/>
        <w:rPr>
          <w:ins w:id="470" w:author="3287215331@qq.com" w:date="2018-12-31T12:56:00Z"/>
          <w:rFonts w:ascii="宋体" w:hAnsi="宋体" w:cs="宋体" w:hint="eastAsia"/>
          <w:kern w:val="0"/>
        </w:rPr>
      </w:pPr>
      <w:ins w:id="471" w:author="3287215331@qq.com" w:date="2018-12-31T12:56:00Z">
        <w:r>
          <w:rPr>
            <w:rFonts w:ascii="宋体" w:hAnsi="宋体" w:cs="宋体" w:hint="eastAsia"/>
            <w:kern w:val="0"/>
          </w:rPr>
          <w:t>2）</w:t>
        </w:r>
        <w:r w:rsidRPr="00020C78">
          <w:rPr>
            <w:rFonts w:ascii="宋体" w:hAnsi="宋体" w:cs="宋体" w:hint="eastAsia"/>
            <w:kern w:val="0"/>
          </w:rPr>
          <w:t>R/W: 对于所有可访问页，只读或者读写访问权限.</w:t>
        </w:r>
      </w:ins>
    </w:p>
    <w:p w:rsidR="00020C78" w:rsidRPr="00020C78" w:rsidRDefault="00020C78" w:rsidP="00020C78">
      <w:pPr>
        <w:spacing w:line="240" w:lineRule="auto"/>
        <w:jc w:val="left"/>
        <w:rPr>
          <w:ins w:id="472" w:author="3287215331@qq.com" w:date="2018-12-31T12:56:00Z"/>
          <w:rFonts w:ascii="宋体" w:hAnsi="宋体" w:cs="宋体" w:hint="eastAsia"/>
          <w:kern w:val="0"/>
        </w:rPr>
      </w:pPr>
      <w:ins w:id="473" w:author="3287215331@qq.com" w:date="2018-12-31T12:56:00Z">
        <w:r>
          <w:rPr>
            <w:rFonts w:ascii="宋体" w:hAnsi="宋体" w:cs="宋体" w:hint="eastAsia"/>
            <w:kern w:val="0"/>
          </w:rPr>
          <w:t>3）</w:t>
        </w:r>
        <w:r w:rsidRPr="00020C78">
          <w:rPr>
            <w:rFonts w:ascii="宋体" w:hAnsi="宋体" w:cs="宋体" w:hint="eastAsia"/>
            <w:kern w:val="0"/>
          </w:rPr>
          <w:t>U/S: 对于所有可访问页，用户或超级用户 (内核)模式访问权限.</w:t>
        </w:r>
      </w:ins>
    </w:p>
    <w:p w:rsidR="00020C78" w:rsidRPr="00020C78" w:rsidRDefault="00020C78" w:rsidP="00020C78">
      <w:pPr>
        <w:spacing w:line="240" w:lineRule="auto"/>
        <w:jc w:val="left"/>
        <w:rPr>
          <w:ins w:id="474" w:author="3287215331@qq.com" w:date="2018-12-31T12:56:00Z"/>
          <w:rFonts w:ascii="宋体" w:hAnsi="宋体" w:cs="宋体" w:hint="eastAsia"/>
          <w:kern w:val="0"/>
        </w:rPr>
      </w:pPr>
      <w:ins w:id="475" w:author="3287215331@qq.com" w:date="2018-12-31T12:56:00Z">
        <w:r>
          <w:rPr>
            <w:rFonts w:ascii="宋体" w:hAnsi="宋体" w:cs="宋体" w:hint="eastAsia"/>
            <w:kern w:val="0"/>
          </w:rPr>
          <w:t>4）</w:t>
        </w:r>
        <w:r w:rsidRPr="00020C78">
          <w:rPr>
            <w:rFonts w:ascii="宋体" w:hAnsi="宋体" w:cs="宋体" w:hint="eastAsia"/>
            <w:kern w:val="0"/>
          </w:rPr>
          <w:t xml:space="preserve">WT: 子页表的直写或写回缓存策略. </w:t>
        </w:r>
      </w:ins>
    </w:p>
    <w:p w:rsidR="00020C78" w:rsidRPr="00020C78" w:rsidRDefault="00020C78" w:rsidP="00020C78">
      <w:pPr>
        <w:spacing w:line="240" w:lineRule="auto"/>
        <w:jc w:val="left"/>
        <w:rPr>
          <w:ins w:id="476" w:author="3287215331@qq.com" w:date="2018-12-31T12:56:00Z"/>
          <w:rFonts w:ascii="宋体" w:hAnsi="宋体" w:cs="宋体" w:hint="eastAsia"/>
          <w:kern w:val="0"/>
        </w:rPr>
      </w:pPr>
      <w:ins w:id="477" w:author="3287215331@qq.com" w:date="2018-12-31T12:57:00Z">
        <w:r>
          <w:rPr>
            <w:rFonts w:ascii="宋体" w:hAnsi="宋体" w:cs="宋体" w:hint="eastAsia"/>
            <w:kern w:val="0"/>
          </w:rPr>
          <w:t>5）</w:t>
        </w:r>
      </w:ins>
      <w:ins w:id="478" w:author="3287215331@qq.com" w:date="2018-12-31T12:56:00Z">
        <w:r w:rsidRPr="00020C78">
          <w:rPr>
            <w:rFonts w:ascii="宋体" w:hAnsi="宋体" w:cs="宋体" w:hint="eastAsia"/>
            <w:kern w:val="0"/>
          </w:rPr>
          <w:t>A:  引用位 (由MMU 在读或写时设置，由软件清除).</w:t>
        </w:r>
      </w:ins>
    </w:p>
    <w:p w:rsidR="00020C78" w:rsidRPr="00020C78" w:rsidRDefault="00020C78" w:rsidP="00020C78">
      <w:pPr>
        <w:spacing w:line="240" w:lineRule="auto"/>
        <w:jc w:val="left"/>
        <w:rPr>
          <w:ins w:id="479" w:author="3287215331@qq.com" w:date="2018-12-31T12:56:00Z"/>
          <w:rFonts w:ascii="宋体" w:hAnsi="宋体" w:cs="宋体" w:hint="eastAsia"/>
          <w:kern w:val="0"/>
        </w:rPr>
      </w:pPr>
      <w:ins w:id="480" w:author="3287215331@qq.com" w:date="2018-12-31T12:57:00Z">
        <w:r>
          <w:rPr>
            <w:rFonts w:ascii="宋体" w:hAnsi="宋体" w:cs="宋体" w:hint="eastAsia"/>
            <w:kern w:val="0"/>
          </w:rPr>
          <w:t>6）</w:t>
        </w:r>
      </w:ins>
      <w:ins w:id="481" w:author="3287215331@qq.com" w:date="2018-12-31T12:56:00Z">
        <w:r w:rsidRPr="00020C78">
          <w:rPr>
            <w:rFonts w:ascii="宋体" w:hAnsi="宋体" w:cs="宋体" w:hint="eastAsia"/>
            <w:kern w:val="0"/>
          </w:rPr>
          <w:t>PS:  页大小为4 KB 或 4 MB (只对第一层PTE定义).</w:t>
        </w:r>
      </w:ins>
    </w:p>
    <w:p w:rsidR="00020C78" w:rsidRPr="00020C78" w:rsidRDefault="00020C78" w:rsidP="00020C78">
      <w:pPr>
        <w:spacing w:line="240" w:lineRule="auto"/>
        <w:jc w:val="left"/>
        <w:rPr>
          <w:ins w:id="482" w:author="3287215331@qq.com" w:date="2018-12-31T12:56:00Z"/>
          <w:rFonts w:ascii="宋体" w:hAnsi="宋体" w:cs="宋体" w:hint="eastAsia"/>
          <w:kern w:val="0"/>
        </w:rPr>
      </w:pPr>
      <w:ins w:id="483" w:author="3287215331@qq.com" w:date="2018-12-31T12:57:00Z">
        <w:r>
          <w:rPr>
            <w:rFonts w:ascii="宋体" w:hAnsi="宋体" w:cs="宋体" w:hint="eastAsia"/>
            <w:kern w:val="0"/>
          </w:rPr>
          <w:t>7）</w:t>
        </w:r>
      </w:ins>
      <w:ins w:id="484" w:author="3287215331@qq.com" w:date="2018-12-31T12:56:00Z">
        <w:r w:rsidRPr="00020C78">
          <w:rPr>
            <w:rFonts w:ascii="宋体" w:hAnsi="宋体" w:cs="宋体" w:hint="eastAsia"/>
            <w:kern w:val="0"/>
          </w:rPr>
          <w:t>Page table physical base address: 子页表的物理基地址的最高40位 (强制页表 4KB 对齐)</w:t>
        </w:r>
      </w:ins>
    </w:p>
    <w:p w:rsidR="00C642DD" w:rsidRDefault="00020C78" w:rsidP="00020C78">
      <w:pPr>
        <w:spacing w:line="240" w:lineRule="auto"/>
        <w:jc w:val="left"/>
        <w:rPr>
          <w:ins w:id="485" w:author="3287215331@qq.com" w:date="2018-12-31T12:58:00Z"/>
          <w:rFonts w:ascii="宋体" w:hAnsi="宋体" w:cs="宋体"/>
          <w:kern w:val="0"/>
        </w:rPr>
      </w:pPr>
      <w:ins w:id="486" w:author="3287215331@qq.com" w:date="2018-12-31T12:57:00Z">
        <w:r>
          <w:rPr>
            <w:rFonts w:ascii="宋体" w:hAnsi="宋体" w:cs="宋体" w:hint="eastAsia"/>
            <w:kern w:val="0"/>
          </w:rPr>
          <w:t>8）</w:t>
        </w:r>
      </w:ins>
      <w:ins w:id="487" w:author="3287215331@qq.com" w:date="2018-12-31T12:56:00Z">
        <w:r w:rsidRPr="00020C78">
          <w:rPr>
            <w:rFonts w:ascii="宋体" w:hAnsi="宋体" w:cs="宋体" w:hint="eastAsia"/>
            <w:kern w:val="0"/>
          </w:rPr>
          <w:t>XD: 能/不能从这个PTE可访问的所有页中取指令</w:t>
        </w:r>
      </w:ins>
      <w:ins w:id="488" w:author="3287215331@qq.com" w:date="2018-12-31T12:58:00Z">
        <w:r w:rsidR="00DE4782">
          <w:rPr>
            <w:rFonts w:ascii="宋体" w:hAnsi="宋体" w:cs="宋体" w:hint="eastAsia"/>
            <w:kern w:val="0"/>
          </w:rPr>
          <w:t>。</w:t>
        </w:r>
      </w:ins>
    </w:p>
    <w:p w:rsidR="00592316" w:rsidRDefault="00592316" w:rsidP="00592316">
      <w:pPr>
        <w:numPr>
          <w:ilvl w:val="0"/>
          <w:numId w:val="21"/>
        </w:numPr>
        <w:spacing w:line="240" w:lineRule="auto"/>
        <w:jc w:val="left"/>
        <w:rPr>
          <w:ins w:id="489" w:author="3287215331@qq.com" w:date="2018-12-31T12:59:00Z"/>
          <w:rFonts w:ascii="宋体" w:hAnsi="宋体" w:cs="宋体"/>
          <w:kern w:val="0"/>
        </w:rPr>
        <w:pPrChange w:id="490" w:author="3287215331@qq.com" w:date="2018-12-31T12:59:00Z">
          <w:pPr>
            <w:numPr>
              <w:numId w:val="21"/>
            </w:numPr>
            <w:spacing w:line="240" w:lineRule="auto"/>
            <w:ind w:left="2160" w:hanging="420"/>
            <w:jc w:val="left"/>
          </w:pPr>
        </w:pPrChange>
      </w:pPr>
      <w:ins w:id="491" w:author="3287215331@qq.com" w:date="2018-12-31T12:58:00Z">
        <w:r w:rsidRPr="00592316">
          <w:rPr>
            <w:rFonts w:ascii="宋体" w:hAnsi="宋体" w:cs="宋体" w:hint="eastAsia"/>
            <w:kern w:val="0"/>
          </w:rPr>
          <w:t>Core i7 第 4 级页表条目格式</w:t>
        </w:r>
      </w:ins>
      <w:ins w:id="492" w:author="3287215331@qq.com" w:date="2018-12-31T12:59:00Z">
        <w:r w:rsidR="00A07C5E" w:rsidRPr="00592316">
          <w:rPr>
            <w:rFonts w:ascii="宋体" w:hAnsi="宋体" w:cs="宋体"/>
            <w:noProof/>
            <w:kern w:val="0"/>
          </w:rPr>
          <w:drawing>
            <wp:inline distT="0" distB="0" distL="0" distR="0">
              <wp:extent cx="4876800" cy="388620"/>
              <wp:effectExtent l="0" t="0" r="0" b="0"/>
              <wp:docPr id="97" name="图片 97" descr="`1PYWCO_ZH9%$Z5FBUF(F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PYWCO_ZH9%$Z5FBUF(FT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88620"/>
                      </a:xfrm>
                      <a:prstGeom prst="rect">
                        <a:avLst/>
                      </a:prstGeom>
                      <a:noFill/>
                      <a:ln>
                        <a:noFill/>
                      </a:ln>
                    </pic:spPr>
                  </pic:pic>
                </a:graphicData>
              </a:graphic>
            </wp:inline>
          </w:drawing>
        </w:r>
      </w:ins>
    </w:p>
    <w:p w:rsidR="00592316" w:rsidRPr="00592316" w:rsidRDefault="00592316" w:rsidP="00592316">
      <w:pPr>
        <w:spacing w:line="240" w:lineRule="auto"/>
        <w:ind w:left="2160"/>
        <w:jc w:val="left"/>
        <w:rPr>
          <w:ins w:id="493" w:author="3287215331@qq.com" w:date="2018-12-31T13:00:00Z"/>
          <w:rFonts w:ascii="宋体" w:hAnsi="宋体" w:cs="宋体" w:hint="eastAsia"/>
          <w:kern w:val="0"/>
        </w:rPr>
      </w:pPr>
      <w:ins w:id="494" w:author="3287215331@qq.com" w:date="2018-12-31T13:00:00Z">
        <w:r w:rsidRPr="00592316">
          <w:rPr>
            <w:rFonts w:ascii="宋体" w:hAnsi="宋体" w:cs="宋体" w:hint="eastAsia"/>
            <w:kern w:val="0"/>
          </w:rPr>
          <w:t>P: 子页表在物理内存中 (1)不在 (0).</w:t>
        </w:r>
      </w:ins>
    </w:p>
    <w:p w:rsidR="00592316" w:rsidRPr="00592316" w:rsidRDefault="00592316" w:rsidP="00592316">
      <w:pPr>
        <w:spacing w:line="240" w:lineRule="auto"/>
        <w:ind w:left="2160"/>
        <w:jc w:val="left"/>
        <w:rPr>
          <w:ins w:id="495" w:author="3287215331@qq.com" w:date="2018-12-31T13:00:00Z"/>
          <w:rFonts w:ascii="宋体" w:hAnsi="宋体" w:cs="宋体" w:hint="eastAsia"/>
          <w:kern w:val="0"/>
        </w:rPr>
      </w:pPr>
      <w:ins w:id="496" w:author="3287215331@qq.com" w:date="2018-12-31T13:00:00Z">
        <w:r w:rsidRPr="00592316">
          <w:rPr>
            <w:rFonts w:ascii="宋体" w:hAnsi="宋体" w:cs="宋体" w:hint="eastAsia"/>
            <w:kern w:val="0"/>
          </w:rPr>
          <w:t>R/W: 对于所有可访问页，只读或者读写访问权限.</w:t>
        </w:r>
      </w:ins>
    </w:p>
    <w:p w:rsidR="00592316" w:rsidRPr="00592316" w:rsidRDefault="00592316" w:rsidP="00592316">
      <w:pPr>
        <w:spacing w:line="240" w:lineRule="auto"/>
        <w:ind w:left="2160"/>
        <w:jc w:val="left"/>
        <w:rPr>
          <w:ins w:id="497" w:author="3287215331@qq.com" w:date="2018-12-31T13:00:00Z"/>
          <w:rFonts w:ascii="宋体" w:hAnsi="宋体" w:cs="宋体" w:hint="eastAsia"/>
          <w:kern w:val="0"/>
        </w:rPr>
      </w:pPr>
      <w:ins w:id="498" w:author="3287215331@qq.com" w:date="2018-12-31T13:00:00Z">
        <w:r w:rsidRPr="00592316">
          <w:rPr>
            <w:rFonts w:ascii="宋体" w:hAnsi="宋体" w:cs="宋体" w:hint="eastAsia"/>
            <w:kern w:val="0"/>
          </w:rPr>
          <w:t>U/S: 对于所有可访问页，用户或超级用户 (内核)模式访问权限.</w:t>
        </w:r>
      </w:ins>
    </w:p>
    <w:p w:rsidR="00592316" w:rsidRPr="00592316" w:rsidRDefault="00592316" w:rsidP="00592316">
      <w:pPr>
        <w:spacing w:line="240" w:lineRule="auto"/>
        <w:ind w:left="2160"/>
        <w:jc w:val="left"/>
        <w:rPr>
          <w:ins w:id="499" w:author="3287215331@qq.com" w:date="2018-12-31T13:00:00Z"/>
          <w:rFonts w:ascii="宋体" w:hAnsi="宋体" w:cs="宋体" w:hint="eastAsia"/>
          <w:kern w:val="0"/>
        </w:rPr>
      </w:pPr>
      <w:ins w:id="500" w:author="3287215331@qq.com" w:date="2018-12-31T13:00:00Z">
        <w:r w:rsidRPr="00592316">
          <w:rPr>
            <w:rFonts w:ascii="宋体" w:hAnsi="宋体" w:cs="宋体" w:hint="eastAsia"/>
            <w:kern w:val="0"/>
          </w:rPr>
          <w:t xml:space="preserve">WT: 子页表的直写或写回缓存策略. </w:t>
        </w:r>
      </w:ins>
    </w:p>
    <w:p w:rsidR="00592316" w:rsidRPr="00592316" w:rsidRDefault="00592316" w:rsidP="00592316">
      <w:pPr>
        <w:spacing w:line="240" w:lineRule="auto"/>
        <w:ind w:left="2160"/>
        <w:jc w:val="left"/>
        <w:rPr>
          <w:ins w:id="501" w:author="3287215331@qq.com" w:date="2018-12-31T13:00:00Z"/>
          <w:rFonts w:ascii="宋体" w:hAnsi="宋体" w:cs="宋体" w:hint="eastAsia"/>
          <w:kern w:val="0"/>
        </w:rPr>
      </w:pPr>
      <w:ins w:id="502" w:author="3287215331@qq.com" w:date="2018-12-31T13:00:00Z">
        <w:r w:rsidRPr="00592316">
          <w:rPr>
            <w:rFonts w:ascii="宋体" w:hAnsi="宋体" w:cs="宋体" w:hint="eastAsia"/>
            <w:kern w:val="0"/>
          </w:rPr>
          <w:t>A:引用位 (由MMU 在读或写时设置，由软件清除).</w:t>
        </w:r>
      </w:ins>
    </w:p>
    <w:p w:rsidR="00592316" w:rsidRPr="00592316" w:rsidRDefault="00592316" w:rsidP="00592316">
      <w:pPr>
        <w:spacing w:line="240" w:lineRule="auto"/>
        <w:ind w:left="2160"/>
        <w:jc w:val="left"/>
        <w:rPr>
          <w:ins w:id="503" w:author="3287215331@qq.com" w:date="2018-12-31T13:00:00Z"/>
          <w:rFonts w:ascii="宋体" w:hAnsi="宋体" w:cs="宋体" w:hint="eastAsia"/>
          <w:kern w:val="0"/>
        </w:rPr>
      </w:pPr>
      <w:ins w:id="504" w:author="3287215331@qq.com" w:date="2018-12-31T13:00:00Z">
        <w:r w:rsidRPr="00592316">
          <w:rPr>
            <w:rFonts w:ascii="宋体" w:hAnsi="宋体" w:cs="宋体" w:hint="eastAsia"/>
            <w:kern w:val="0"/>
          </w:rPr>
          <w:lastRenderedPageBreak/>
          <w:t>D: 修改位 (由MMU 在读和写时设置，由软件清除)</w:t>
        </w:r>
      </w:ins>
    </w:p>
    <w:p w:rsidR="00592316" w:rsidRPr="00592316" w:rsidRDefault="00592316" w:rsidP="00592316">
      <w:pPr>
        <w:spacing w:line="240" w:lineRule="auto"/>
        <w:ind w:left="2160"/>
        <w:jc w:val="left"/>
        <w:rPr>
          <w:ins w:id="505" w:author="3287215331@qq.com" w:date="2018-12-31T13:00:00Z"/>
          <w:rFonts w:ascii="宋体" w:hAnsi="宋体" w:cs="宋体" w:hint="eastAsia"/>
          <w:kern w:val="0"/>
        </w:rPr>
      </w:pPr>
      <w:ins w:id="506" w:author="3287215331@qq.com" w:date="2018-12-31T13:00:00Z">
        <w:r w:rsidRPr="00592316">
          <w:rPr>
            <w:rFonts w:ascii="宋体" w:hAnsi="宋体" w:cs="宋体" w:hint="eastAsia"/>
            <w:kern w:val="0"/>
          </w:rPr>
          <w:t>Page table physical base address: 子页表的物理基地址的最高40位 (强制页表 4KB 对齐)</w:t>
        </w:r>
      </w:ins>
    </w:p>
    <w:p w:rsidR="00592316" w:rsidRPr="00020C78" w:rsidRDefault="00592316" w:rsidP="00592316">
      <w:pPr>
        <w:spacing w:line="240" w:lineRule="auto"/>
        <w:ind w:left="2160"/>
        <w:jc w:val="left"/>
        <w:rPr>
          <w:ins w:id="507" w:author="3287215331@qq.com" w:date="2018-12-31T12:55:00Z"/>
          <w:rFonts w:ascii="宋体" w:hAnsi="宋体" w:cs="宋体" w:hint="eastAsia"/>
          <w:kern w:val="0"/>
          <w:rPrChange w:id="508" w:author="3287215331@qq.com" w:date="2018-12-31T12:56:00Z">
            <w:rPr>
              <w:ins w:id="509" w:author="3287215331@qq.com" w:date="2018-12-31T12:55:00Z"/>
              <w:rFonts w:ascii="宋体" w:hAnsi="宋体" w:cs="宋体" w:hint="eastAsia"/>
              <w:kern w:val="0"/>
            </w:rPr>
          </w:rPrChange>
        </w:rPr>
        <w:pPrChange w:id="510" w:author="3287215331@qq.com" w:date="2018-12-31T13:00:00Z">
          <w:pPr>
            <w:spacing w:line="240" w:lineRule="auto"/>
            <w:jc w:val="left"/>
          </w:pPr>
        </w:pPrChange>
      </w:pPr>
      <w:ins w:id="511" w:author="3287215331@qq.com" w:date="2018-12-31T13:00:00Z">
        <w:r w:rsidRPr="00592316">
          <w:rPr>
            <w:rFonts w:ascii="宋体" w:hAnsi="宋体" w:cs="宋体" w:hint="eastAsia"/>
            <w:kern w:val="0"/>
          </w:rPr>
          <w:t>XD: 能/不能从这个PTE可访问的所有页中取指令.</w:t>
        </w:r>
      </w:ins>
    </w:p>
    <w:p w:rsidR="000B6263" w:rsidRDefault="00A74464">
      <w:pPr>
        <w:pStyle w:val="2"/>
        <w:rPr>
          <w:rFonts w:hint="eastAsia"/>
        </w:rPr>
      </w:pPr>
      <w:ins w:id="512" w:author="3287215331@qq.com" w:date="2018-12-31T12:57:00Z">
        <w:r>
          <w:rPr>
            <w:rFonts w:hint="eastAsia"/>
          </w:rPr>
          <w:t>7.5三级cache支持下</w:t>
        </w:r>
      </w:ins>
      <w:r w:rsidR="000B6263">
        <w:rPr>
          <w:rFonts w:hint="eastAsia"/>
        </w:rPr>
        <w:t>的物理内存访问</w:t>
      </w:r>
      <w:bookmarkEnd w:id="461"/>
    </w:p>
    <w:p w:rsidR="0017667C" w:rsidRDefault="00A97611" w:rsidP="00592316">
      <w:pPr>
        <w:pStyle w:val="aa"/>
        <w:adjustRightInd w:val="0"/>
        <w:snapToGrid w:val="0"/>
        <w:ind w:firstLineChars="0" w:firstLine="0"/>
        <w:rPr>
          <w:ins w:id="513" w:author="3287215331@qq.com" w:date="2018-12-31T13:18:00Z"/>
        </w:rPr>
        <w:pPrChange w:id="514" w:author="3287215331@qq.com" w:date="2018-12-31T13:00:00Z">
          <w:pPr>
            <w:pStyle w:val="aa"/>
            <w:adjustRightInd w:val="0"/>
            <w:snapToGrid w:val="0"/>
            <w:ind w:firstLine="480"/>
          </w:pPr>
        </w:pPrChange>
      </w:pPr>
      <w:ins w:id="515" w:author="3287215331@qq.com" w:date="2018-12-31T13:15:00Z">
        <w:r>
          <w:rPr>
            <w:rFonts w:hint="eastAsia"/>
          </w:rPr>
          <w:t>1</w:t>
        </w:r>
        <w:r>
          <w:rPr>
            <w:rFonts w:hint="eastAsia"/>
          </w:rPr>
          <w:t>）</w:t>
        </w:r>
        <w:r w:rsidR="00073CD7">
          <w:rPr>
            <w:rFonts w:hint="eastAsia"/>
          </w:rPr>
          <w:t>得到了</w:t>
        </w:r>
        <w:r w:rsidR="00960170" w:rsidRPr="00960170">
          <w:rPr>
            <w:rFonts w:hint="eastAsia"/>
          </w:rPr>
          <w:t>物理地址</w:t>
        </w:r>
        <w:r w:rsidR="00960170" w:rsidRPr="00960170">
          <w:rPr>
            <w:rFonts w:hint="eastAsia"/>
          </w:rPr>
          <w:t>VA</w:t>
        </w:r>
        <w:r w:rsidR="00073CD7">
          <w:rPr>
            <w:rFonts w:hint="eastAsia"/>
          </w:rPr>
          <w:t>，</w:t>
        </w:r>
      </w:ins>
      <w:ins w:id="516" w:author="3287215331@qq.com" w:date="2018-12-31T13:16:00Z">
        <w:r w:rsidR="00073CD7">
          <w:rPr>
            <w:rFonts w:hint="eastAsia"/>
          </w:rPr>
          <w:t>首先</w:t>
        </w:r>
      </w:ins>
      <w:ins w:id="517" w:author="3287215331@qq.com" w:date="2018-12-31T13:15:00Z">
        <w:r w:rsidR="00960170" w:rsidRPr="00960170">
          <w:rPr>
            <w:rFonts w:hint="eastAsia"/>
          </w:rPr>
          <w:t>使用</w:t>
        </w:r>
      </w:ins>
      <w:ins w:id="518" w:author="3287215331@qq.com" w:date="2018-12-31T13:16:00Z">
        <w:r w:rsidR="00073CD7">
          <w:rPr>
            <w:rFonts w:hint="eastAsia"/>
          </w:rPr>
          <w:t>物理地址的</w:t>
        </w:r>
      </w:ins>
      <w:ins w:id="519" w:author="3287215331@qq.com" w:date="2018-12-31T13:15:00Z">
        <w:r w:rsidR="00960170" w:rsidRPr="00960170">
          <w:rPr>
            <w:rFonts w:hint="eastAsia"/>
          </w:rPr>
          <w:t>CI</w:t>
        </w:r>
        <w:r w:rsidR="00073CD7">
          <w:rPr>
            <w:rFonts w:hint="eastAsia"/>
          </w:rPr>
          <w:t>进行组索引</w:t>
        </w:r>
      </w:ins>
      <w:ins w:id="520" w:author="3287215331@qq.com" w:date="2018-12-31T13:16:00Z">
        <w:r w:rsidR="00073CD7">
          <w:rPr>
            <w:rFonts w:hint="eastAsia"/>
          </w:rPr>
          <w:t>（</w:t>
        </w:r>
      </w:ins>
      <w:ins w:id="521" w:author="3287215331@qq.com" w:date="2018-12-31T13:15:00Z">
        <w:r w:rsidR="00960170" w:rsidRPr="00960170">
          <w:rPr>
            <w:rFonts w:hint="eastAsia"/>
          </w:rPr>
          <w:t>每组</w:t>
        </w:r>
        <w:r w:rsidR="00073CD7">
          <w:rPr>
            <w:rFonts w:hint="eastAsia"/>
          </w:rPr>
          <w:t>8</w:t>
        </w:r>
        <w:r w:rsidR="00960170" w:rsidRPr="00960170">
          <w:rPr>
            <w:rFonts w:hint="eastAsia"/>
          </w:rPr>
          <w:t>路</w:t>
        </w:r>
      </w:ins>
      <w:ins w:id="522" w:author="3287215331@qq.com" w:date="2018-12-31T13:16:00Z">
        <w:r w:rsidR="00073CD7">
          <w:rPr>
            <w:rFonts w:hint="eastAsia"/>
          </w:rPr>
          <w:t>）</w:t>
        </w:r>
      </w:ins>
      <w:ins w:id="523" w:author="3287215331@qq.com" w:date="2018-12-31T13:15:00Z">
        <w:r w:rsidR="00960170" w:rsidRPr="00960170">
          <w:rPr>
            <w:rFonts w:hint="eastAsia"/>
          </w:rPr>
          <w:t>，对</w:t>
        </w:r>
        <w:r w:rsidR="0017667C">
          <w:rPr>
            <w:rFonts w:hint="eastAsia"/>
          </w:rPr>
          <w:t>8</w:t>
        </w:r>
        <w:r w:rsidR="00960170" w:rsidRPr="00960170">
          <w:rPr>
            <w:rFonts w:hint="eastAsia"/>
          </w:rPr>
          <w:t>路的块分别匹配</w:t>
        </w:r>
        <w:r w:rsidR="00960170" w:rsidRPr="00960170">
          <w:rPr>
            <w:rFonts w:hint="eastAsia"/>
          </w:rPr>
          <w:t xml:space="preserve"> CT</w:t>
        </w:r>
      </w:ins>
      <w:ins w:id="524" w:author="3287215331@qq.com" w:date="2018-12-31T13:16:00Z">
        <w:r w:rsidR="0017667C">
          <w:rPr>
            <w:rFonts w:hint="eastAsia"/>
          </w:rPr>
          <w:t>进行</w:t>
        </w:r>
      </w:ins>
      <w:ins w:id="525" w:author="3287215331@qq.com" w:date="2018-12-31T13:17:00Z">
        <w:r w:rsidR="0017667C">
          <w:rPr>
            <w:rFonts w:hint="eastAsia"/>
          </w:rPr>
          <w:t>标志位匹配。</w:t>
        </w:r>
      </w:ins>
      <w:ins w:id="526" w:author="3287215331@qq.com" w:date="2018-12-31T13:15:00Z">
        <w:r w:rsidR="00960170" w:rsidRPr="00960170">
          <w:rPr>
            <w:rFonts w:hint="eastAsia"/>
          </w:rPr>
          <w:t>如果匹配成功且块的</w:t>
        </w:r>
        <w:r w:rsidR="0017667C">
          <w:rPr>
            <w:rFonts w:hint="eastAsia"/>
          </w:rPr>
          <w:t>valid</w:t>
        </w:r>
        <w:r w:rsidR="00960170" w:rsidRPr="00960170">
          <w:rPr>
            <w:rFonts w:hint="eastAsia"/>
          </w:rPr>
          <w:t>标志位为</w:t>
        </w:r>
        <w:r w:rsidR="00960170" w:rsidRPr="00960170">
          <w:rPr>
            <w:rFonts w:hint="eastAsia"/>
          </w:rPr>
          <w:t>1</w:t>
        </w:r>
        <w:r w:rsidR="0017667C">
          <w:rPr>
            <w:rFonts w:hint="eastAsia"/>
          </w:rPr>
          <w:t>，则命中</w:t>
        </w:r>
        <w:r w:rsidR="00960170" w:rsidRPr="00960170">
          <w:rPr>
            <w:rFonts w:hint="eastAsia"/>
          </w:rPr>
          <w:t>hit</w:t>
        </w:r>
      </w:ins>
      <w:ins w:id="527" w:author="3287215331@qq.com" w:date="2018-12-31T13:17:00Z">
        <w:r w:rsidR="0017667C">
          <w:rPr>
            <w:rFonts w:hint="eastAsia"/>
          </w:rPr>
          <w:t>。然后根据</w:t>
        </w:r>
      </w:ins>
      <w:ins w:id="528" w:author="3287215331@qq.com" w:date="2018-12-31T13:15:00Z">
        <w:r w:rsidR="00960170" w:rsidRPr="00960170">
          <w:rPr>
            <w:rFonts w:hint="eastAsia"/>
          </w:rPr>
          <w:t>数据偏移量</w:t>
        </w:r>
        <w:r w:rsidR="00960170" w:rsidRPr="00960170">
          <w:rPr>
            <w:rFonts w:hint="eastAsia"/>
          </w:rPr>
          <w:t xml:space="preserve"> CO</w:t>
        </w:r>
        <w:r w:rsidR="0017667C">
          <w:rPr>
            <w:rFonts w:hint="eastAsia"/>
          </w:rPr>
          <w:t>取出</w:t>
        </w:r>
      </w:ins>
      <w:ins w:id="529" w:author="3287215331@qq.com" w:date="2018-12-31T13:17:00Z">
        <w:r w:rsidR="0017667C">
          <w:rPr>
            <w:rFonts w:hint="eastAsia"/>
          </w:rPr>
          <w:t>数据并</w:t>
        </w:r>
      </w:ins>
      <w:ins w:id="530" w:author="3287215331@qq.com" w:date="2018-12-31T13:15:00Z">
        <w:r w:rsidR="00960170" w:rsidRPr="00960170">
          <w:rPr>
            <w:rFonts w:hint="eastAsia"/>
          </w:rPr>
          <w:t>返回</w:t>
        </w:r>
      </w:ins>
      <w:ins w:id="531" w:author="3287215331@qq.com" w:date="2018-12-31T13:18:00Z">
        <w:r w:rsidR="0017667C">
          <w:rPr>
            <w:rFonts w:hint="eastAsia"/>
          </w:rPr>
          <w:t>。</w:t>
        </w:r>
      </w:ins>
    </w:p>
    <w:p w:rsidR="0017667C" w:rsidRDefault="0017667C" w:rsidP="00592316">
      <w:pPr>
        <w:pStyle w:val="aa"/>
        <w:adjustRightInd w:val="0"/>
        <w:snapToGrid w:val="0"/>
        <w:ind w:firstLineChars="0" w:firstLine="0"/>
        <w:rPr>
          <w:ins w:id="532" w:author="3287215331@qq.com" w:date="2018-12-31T13:20:00Z"/>
        </w:rPr>
        <w:pPrChange w:id="533" w:author="3287215331@qq.com" w:date="2018-12-31T13:00:00Z">
          <w:pPr>
            <w:pStyle w:val="aa"/>
            <w:adjustRightInd w:val="0"/>
            <w:snapToGrid w:val="0"/>
            <w:ind w:firstLine="480"/>
          </w:pPr>
        </w:pPrChange>
      </w:pPr>
      <w:ins w:id="534" w:author="3287215331@qq.com" w:date="2018-12-31T13:18:00Z">
        <w:r>
          <w:rPr>
            <w:rFonts w:hint="eastAsia"/>
          </w:rPr>
          <w:t>2</w:t>
        </w:r>
        <w:r>
          <w:rPr>
            <w:rFonts w:hint="eastAsia"/>
          </w:rPr>
          <w:t>）若没找到相匹配的或者标志位为</w:t>
        </w:r>
        <w:r>
          <w:rPr>
            <w:rFonts w:hint="eastAsia"/>
          </w:rPr>
          <w:t>0</w:t>
        </w:r>
        <w:r>
          <w:rPr>
            <w:rFonts w:hint="eastAsia"/>
          </w:rPr>
          <w:t>，则</w:t>
        </w:r>
        <w:r>
          <w:rPr>
            <w:rFonts w:hint="eastAsia"/>
          </w:rPr>
          <w:t>miss</w:t>
        </w:r>
        <w:r>
          <w:rPr>
            <w:rFonts w:hint="eastAsia"/>
          </w:rPr>
          <w:t>。那么</w:t>
        </w:r>
        <w:r>
          <w:rPr>
            <w:rFonts w:hint="eastAsia"/>
          </w:rPr>
          <w:t>cache</w:t>
        </w:r>
        <w:r>
          <w:rPr>
            <w:rFonts w:hint="eastAsia"/>
          </w:rPr>
          <w:t>向下一级</w:t>
        </w:r>
        <w:r>
          <w:rPr>
            <w:rFonts w:hint="eastAsia"/>
          </w:rPr>
          <w:t>cache</w:t>
        </w:r>
      </w:ins>
      <w:ins w:id="535" w:author="3287215331@qq.com" w:date="2018-12-31T13:19:00Z">
        <w:r>
          <w:rPr>
            <w:rFonts w:hint="eastAsia"/>
          </w:rPr>
          <w:t>，这里是二级</w:t>
        </w:r>
        <w:r>
          <w:rPr>
            <w:rFonts w:hint="eastAsia"/>
          </w:rPr>
          <w:t>cache</w:t>
        </w:r>
        <w:r>
          <w:rPr>
            <w:rFonts w:hint="eastAsia"/>
          </w:rPr>
          <w:t>甚至三级</w:t>
        </w:r>
        <w:r>
          <w:rPr>
            <w:rFonts w:hint="eastAsia"/>
          </w:rPr>
          <w:t>cache</w:t>
        </w:r>
        <w:r>
          <w:rPr>
            <w:rFonts w:hint="eastAsia"/>
          </w:rPr>
          <w:t>中寻找查询数据。然后逐级</w:t>
        </w:r>
      </w:ins>
      <w:ins w:id="536" w:author="3287215331@qq.com" w:date="2018-12-31T13:20:00Z">
        <w:r>
          <w:rPr>
            <w:rFonts w:hint="eastAsia"/>
          </w:rPr>
          <w:t>写入</w:t>
        </w:r>
        <w:r>
          <w:rPr>
            <w:rFonts w:hint="eastAsia"/>
          </w:rPr>
          <w:t>cache</w:t>
        </w:r>
        <w:r>
          <w:rPr>
            <w:rFonts w:hint="eastAsia"/>
          </w:rPr>
          <w:t>。</w:t>
        </w:r>
      </w:ins>
    </w:p>
    <w:p w:rsidR="005B1723" w:rsidRDefault="0017667C" w:rsidP="00592316">
      <w:pPr>
        <w:pStyle w:val="aa"/>
        <w:adjustRightInd w:val="0"/>
        <w:snapToGrid w:val="0"/>
        <w:ind w:firstLineChars="0" w:firstLine="0"/>
        <w:rPr>
          <w:ins w:id="537" w:author="3287215331@qq.com" w:date="2018-12-31T13:22:00Z"/>
        </w:rPr>
        <w:pPrChange w:id="538" w:author="3287215331@qq.com" w:date="2018-12-31T13:00:00Z">
          <w:pPr>
            <w:pStyle w:val="aa"/>
            <w:adjustRightInd w:val="0"/>
            <w:snapToGrid w:val="0"/>
            <w:ind w:firstLine="480"/>
          </w:pPr>
        </w:pPrChange>
      </w:pPr>
      <w:ins w:id="539" w:author="3287215331@qq.com" w:date="2018-12-31T13:20:00Z">
        <w:r>
          <w:rPr>
            <w:rFonts w:hint="eastAsia"/>
          </w:rPr>
          <w:t>3</w:t>
        </w:r>
        <w:r>
          <w:rPr>
            <w:rFonts w:hint="eastAsia"/>
          </w:rPr>
          <w:t>）在更新</w:t>
        </w:r>
        <w:r>
          <w:rPr>
            <w:rFonts w:hint="eastAsia"/>
          </w:rPr>
          <w:t>cache</w:t>
        </w:r>
        <w:r>
          <w:rPr>
            <w:rFonts w:hint="eastAsia"/>
          </w:rPr>
          <w:t>的时候，需要判断是否有空闲块</w:t>
        </w:r>
      </w:ins>
      <w:ins w:id="540" w:author="3287215331@qq.com" w:date="2018-12-31T13:21:00Z">
        <w:r>
          <w:rPr>
            <w:rFonts w:hint="eastAsia"/>
          </w:rPr>
          <w:t>。若有空闲块（即有效位为</w:t>
        </w:r>
        <w:r>
          <w:rPr>
            <w:rFonts w:hint="eastAsia"/>
          </w:rPr>
          <w:t>0</w:t>
        </w:r>
        <w:r>
          <w:rPr>
            <w:rFonts w:hint="eastAsia"/>
          </w:rPr>
          <w:t>），则写入；若不存在，</w:t>
        </w:r>
        <w:r w:rsidR="0005722A">
          <w:rPr>
            <w:rFonts w:hint="eastAsia"/>
          </w:rPr>
          <w:t>则进行驱逐一个块</w:t>
        </w:r>
      </w:ins>
      <w:ins w:id="541" w:author="3287215331@qq.com" w:date="2018-12-31T13:22:00Z">
        <w:r w:rsidR="0005722A">
          <w:rPr>
            <w:rFonts w:hint="eastAsia"/>
          </w:rPr>
          <w:t>（</w:t>
        </w:r>
        <w:r w:rsidR="0005722A">
          <w:rPr>
            <w:rFonts w:hint="eastAsia"/>
          </w:rPr>
          <w:t>L</w:t>
        </w:r>
        <w:r w:rsidR="0005722A">
          <w:t>RU</w:t>
        </w:r>
        <w:r w:rsidR="0005722A">
          <w:rPr>
            <w:rFonts w:hint="eastAsia"/>
          </w:rPr>
          <w:t>策略）</w:t>
        </w:r>
        <w:r w:rsidR="005B1723">
          <w:rPr>
            <w:rFonts w:hint="eastAsia"/>
          </w:rPr>
          <w:t>。</w:t>
        </w:r>
      </w:ins>
    </w:p>
    <w:p w:rsidR="000B6263" w:rsidRDefault="00A07C5E" w:rsidP="005B1723">
      <w:pPr>
        <w:pStyle w:val="aa"/>
        <w:adjustRightInd w:val="0"/>
        <w:snapToGrid w:val="0"/>
        <w:ind w:firstLineChars="0" w:firstLine="0"/>
        <w:jc w:val="center"/>
        <w:rPr>
          <w:rFonts w:hint="eastAsia"/>
        </w:rPr>
        <w:pPrChange w:id="542" w:author="3287215331@qq.com" w:date="2018-12-31T13:22:00Z">
          <w:pPr>
            <w:pStyle w:val="aa"/>
            <w:adjustRightInd w:val="0"/>
            <w:snapToGrid w:val="0"/>
            <w:ind w:firstLine="480"/>
          </w:pPr>
        </w:pPrChange>
      </w:pPr>
      <w:ins w:id="543" w:author="3287215331@qq.com" w:date="2018-12-31T13:22:00Z">
        <w:r>
          <w:rPr>
            <w:noProof/>
          </w:rPr>
          <w:drawing>
            <wp:inline distT="0" distB="0" distL="0" distR="0">
              <wp:extent cx="5738495" cy="4183380"/>
              <wp:effectExtent l="0" t="0" r="0" b="0"/>
              <wp:docPr id="98" name="图片 98" descr="watermark,type_ZmFuZ3poZW5naGVpdGk,shadow_10,text_aHR0cHM6Ly9ibG9nLmNzZG4ubmV0L3FxXzQ0MjQyNTM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atermark,type_ZmFuZ3poZW5naGVpdGk,shadow_10,text_aHR0cHM6Ly9ibG9nLmNzZG4ubmV0L3FxXzQ0MjQyNTM2,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8495" cy="4183380"/>
                      </a:xfrm>
                      <a:prstGeom prst="rect">
                        <a:avLst/>
                      </a:prstGeom>
                      <a:noFill/>
                      <a:ln>
                        <a:noFill/>
                      </a:ln>
                    </pic:spPr>
                  </pic:pic>
                </a:graphicData>
              </a:graphic>
            </wp:inline>
          </w:drawing>
        </w:r>
        <w:r w:rsidR="005B1723">
          <w:rPr>
            <w:rFonts w:hint="eastAsia"/>
          </w:rPr>
          <w:t>截图：</w:t>
        </w:r>
        <w:r w:rsidR="005B1723">
          <w:rPr>
            <w:rFonts w:hint="eastAsia"/>
          </w:rPr>
          <w:t>3</w:t>
        </w:r>
        <w:r w:rsidR="005B1723">
          <w:rPr>
            <w:rFonts w:hint="eastAsia"/>
          </w:rPr>
          <w:t>级</w:t>
        </w:r>
        <w:r w:rsidR="005B1723">
          <w:rPr>
            <w:rFonts w:hint="eastAsia"/>
          </w:rPr>
          <w:t>cache</w:t>
        </w:r>
      </w:ins>
      <w:del w:id="544" w:author="3287215331@qq.com" w:date="2018-12-31T13:00:00Z">
        <w:r w:rsidR="000B6263" w:rsidDel="00592316">
          <w:rPr>
            <w:rFonts w:hint="eastAsia"/>
          </w:rPr>
          <w:delText>（</w:delText>
        </w:r>
        <w:r w:rsidR="000B6263" w:rsidDel="00592316">
          <w:rPr>
            <w:rFonts w:hint="eastAsia"/>
            <w:i/>
          </w:rPr>
          <w:delText>以下格式自行编排，编辑时删除</w:delText>
        </w:r>
        <w:r w:rsidR="000B6263" w:rsidDel="00592316">
          <w:rPr>
            <w:rFonts w:hint="eastAsia"/>
          </w:rPr>
          <w:delText>）</w:delText>
        </w:r>
      </w:del>
    </w:p>
    <w:p w:rsidR="000B6263" w:rsidRDefault="000B6263">
      <w:pPr>
        <w:pStyle w:val="2"/>
        <w:rPr>
          <w:rFonts w:hint="eastAsia"/>
        </w:rPr>
      </w:pPr>
      <w:bookmarkStart w:id="545" w:name="_Toc532238440"/>
      <w:r>
        <w:rPr>
          <w:rFonts w:hint="eastAsia"/>
        </w:rPr>
        <w:t>7.6 hello进程fork时的内存映射</w:t>
      </w:r>
      <w:bookmarkEnd w:id="545"/>
    </w:p>
    <w:p w:rsidR="002319D8" w:rsidRDefault="002319D8">
      <w:pPr>
        <w:pStyle w:val="aa"/>
        <w:adjustRightInd w:val="0"/>
        <w:snapToGrid w:val="0"/>
        <w:ind w:firstLine="482"/>
        <w:rPr>
          <w:ins w:id="546" w:author="3287215331@qq.com" w:date="2018-12-31T13:26:00Z"/>
          <w:rFonts w:ascii="黑体" w:eastAsia="黑体"/>
          <w:kern w:val="0"/>
          <w:sz w:val="30"/>
          <w:szCs w:val="30"/>
        </w:rPr>
      </w:pPr>
      <w:ins w:id="547" w:author="3287215331@qq.com" w:date="2018-12-31T13:23:00Z">
        <w:r w:rsidRPr="002319D8">
          <w:rPr>
            <w:rFonts w:hint="eastAsia"/>
            <w:b/>
            <w:rPrChange w:id="548" w:author="3287215331@qq.com" w:date="2018-12-31T13:25:00Z">
              <w:rPr>
                <w:rFonts w:hint="eastAsia"/>
              </w:rPr>
            </w:rPrChange>
          </w:rPr>
          <w:lastRenderedPageBreak/>
          <w:t>1</w:t>
        </w:r>
        <w:r w:rsidRPr="002319D8">
          <w:rPr>
            <w:rFonts w:hint="eastAsia"/>
            <w:b/>
            <w:rPrChange w:id="549" w:author="3287215331@qq.com" w:date="2018-12-31T13:25:00Z">
              <w:rPr>
                <w:rFonts w:hint="eastAsia"/>
              </w:rPr>
            </w:rPrChange>
          </w:rPr>
          <w:t>）</w:t>
        </w:r>
      </w:ins>
      <w:ins w:id="550" w:author="3287215331@qq.com" w:date="2018-12-31T13:26:00Z">
        <w:r w:rsidRPr="002319D8">
          <w:rPr>
            <w:rFonts w:hint="eastAsia"/>
            <w:rPrChange w:id="551" w:author="3287215331@qq.com" w:date="2018-12-31T13:26:00Z">
              <w:rPr>
                <w:rFonts w:hint="eastAsia"/>
                <w:b/>
              </w:rPr>
            </w:rPrChange>
          </w:rPr>
          <w:t>虚拟内存和内存映射解释了</w:t>
        </w:r>
        <w:r w:rsidRPr="002319D8">
          <w:rPr>
            <w:rFonts w:hint="eastAsia"/>
            <w:rPrChange w:id="552" w:author="3287215331@qq.com" w:date="2018-12-31T13:26:00Z">
              <w:rPr>
                <w:rFonts w:hint="eastAsia"/>
                <w:b/>
              </w:rPr>
            </w:rPrChange>
          </w:rPr>
          <w:t>fork</w:t>
        </w:r>
        <w:r>
          <w:rPr>
            <w:rFonts w:hint="eastAsia"/>
            <w:rPrChange w:id="553" w:author="3287215331@qq.com" w:date="2018-12-31T13:26:00Z">
              <w:rPr>
                <w:rFonts w:hint="eastAsia"/>
              </w:rPr>
            </w:rPrChange>
          </w:rPr>
          <w:t>函数如何为</w:t>
        </w:r>
      </w:ins>
      <w:ins w:id="554" w:author="3287215331@qq.com" w:date="2018-12-31T13:27:00Z">
        <w:r>
          <w:rPr>
            <w:rFonts w:hint="eastAsia"/>
          </w:rPr>
          <w:t>hello</w:t>
        </w:r>
      </w:ins>
      <w:ins w:id="555" w:author="3287215331@qq.com" w:date="2018-12-31T13:26:00Z">
        <w:r w:rsidRPr="002319D8">
          <w:rPr>
            <w:rFonts w:hint="eastAsia"/>
            <w:rPrChange w:id="556" w:author="3287215331@qq.com" w:date="2018-12-31T13:26:00Z">
              <w:rPr>
                <w:rFonts w:hint="eastAsia"/>
                <w:b/>
              </w:rPr>
            </w:rPrChange>
          </w:rPr>
          <w:t>进程提供私有的虚拟地址空间</w:t>
        </w:r>
      </w:ins>
      <w:ins w:id="557" w:author="3287215331@qq.com" w:date="2018-12-31T13:27:00Z">
        <w:r>
          <w:rPr>
            <w:rFonts w:hint="eastAsia"/>
          </w:rPr>
          <w:t>。</w:t>
        </w:r>
      </w:ins>
    </w:p>
    <w:p w:rsidR="002319D8" w:rsidRPr="002319D8" w:rsidRDefault="002319D8" w:rsidP="002319D8">
      <w:pPr>
        <w:pStyle w:val="aa"/>
        <w:adjustRightInd w:val="0"/>
        <w:snapToGrid w:val="0"/>
        <w:ind w:firstLine="482"/>
        <w:rPr>
          <w:ins w:id="558" w:author="3287215331@qq.com" w:date="2018-12-31T13:27:00Z"/>
          <w:rFonts w:ascii="宋体" w:hAnsi="宋体" w:hint="eastAsia"/>
          <w:kern w:val="0"/>
          <w:szCs w:val="24"/>
          <w:rPrChange w:id="559" w:author="3287215331@qq.com" w:date="2018-12-31T13:27:00Z">
            <w:rPr>
              <w:ins w:id="560" w:author="3287215331@qq.com" w:date="2018-12-31T13:27:00Z"/>
              <w:rFonts w:ascii="宋体" w:hAnsi="宋体" w:hint="eastAsia"/>
              <w:b/>
              <w:kern w:val="0"/>
              <w:szCs w:val="24"/>
            </w:rPr>
          </w:rPrChange>
        </w:rPr>
      </w:pPr>
      <w:ins w:id="561" w:author="3287215331@qq.com" w:date="2018-12-31T13:26:00Z">
        <w:r w:rsidRPr="002319D8">
          <w:rPr>
            <w:rFonts w:ascii="宋体" w:hAnsi="宋体" w:hint="eastAsia"/>
            <w:b/>
            <w:kern w:val="0"/>
            <w:szCs w:val="24"/>
            <w:rPrChange w:id="562" w:author="3287215331@qq.com" w:date="2018-12-31T13:26:00Z">
              <w:rPr>
                <w:rFonts w:ascii="宋体" w:hAnsi="宋体" w:hint="eastAsia"/>
                <w:kern w:val="0"/>
                <w:szCs w:val="24"/>
              </w:rPr>
            </w:rPrChange>
          </w:rPr>
          <w:t>2）</w:t>
        </w:r>
      </w:ins>
      <w:ins w:id="563" w:author="3287215331@qq.com" w:date="2018-12-31T13:27:00Z">
        <w:r w:rsidRPr="002319D8">
          <w:rPr>
            <w:rFonts w:ascii="宋体" w:hAnsi="宋体" w:hint="eastAsia"/>
            <w:kern w:val="0"/>
            <w:szCs w:val="24"/>
            <w:rPrChange w:id="564" w:author="3287215331@qq.com" w:date="2018-12-31T13:27:00Z">
              <w:rPr>
                <w:rFonts w:ascii="宋体" w:hAnsi="宋体" w:hint="eastAsia"/>
                <w:b/>
                <w:kern w:val="0"/>
                <w:szCs w:val="24"/>
              </w:rPr>
            </w:rPrChange>
          </w:rPr>
          <w:t>fork</w:t>
        </w:r>
        <w:r>
          <w:rPr>
            <w:rFonts w:ascii="宋体" w:hAnsi="宋体" w:hint="eastAsia"/>
            <w:kern w:val="0"/>
            <w:szCs w:val="24"/>
            <w:rPrChange w:id="565" w:author="3287215331@qq.com" w:date="2018-12-31T13:27:00Z">
              <w:rPr>
                <w:rFonts w:ascii="宋体" w:hAnsi="宋体" w:hint="eastAsia"/>
                <w:kern w:val="0"/>
                <w:szCs w:val="24"/>
              </w:rPr>
            </w:rPrChange>
          </w:rPr>
          <w:t>为</w:t>
        </w:r>
        <w:r>
          <w:rPr>
            <w:rFonts w:ascii="宋体" w:hAnsi="宋体" w:hint="eastAsia"/>
            <w:kern w:val="0"/>
            <w:szCs w:val="24"/>
          </w:rPr>
          <w:t>hello的进程</w:t>
        </w:r>
        <w:r w:rsidRPr="002319D8">
          <w:rPr>
            <w:rFonts w:ascii="宋体" w:hAnsi="宋体" w:hint="eastAsia"/>
            <w:kern w:val="0"/>
            <w:szCs w:val="24"/>
            <w:rPrChange w:id="566" w:author="3287215331@qq.com" w:date="2018-12-31T13:27:00Z">
              <w:rPr>
                <w:rFonts w:ascii="宋体" w:hAnsi="宋体" w:hint="eastAsia"/>
                <w:b/>
                <w:kern w:val="0"/>
                <w:szCs w:val="24"/>
              </w:rPr>
            </w:rPrChange>
          </w:rPr>
          <w:t>创建虚拟内存</w:t>
        </w:r>
      </w:ins>
    </w:p>
    <w:p w:rsidR="006B02C8" w:rsidRDefault="002319D8" w:rsidP="006B02C8">
      <w:pPr>
        <w:pStyle w:val="aa"/>
        <w:adjustRightInd w:val="0"/>
        <w:snapToGrid w:val="0"/>
        <w:ind w:firstLine="480"/>
        <w:rPr>
          <w:ins w:id="567" w:author="3287215331@qq.com" w:date="2018-12-31T13:28:00Z"/>
          <w:rFonts w:ascii="宋体" w:hAnsi="宋体"/>
          <w:kern w:val="0"/>
          <w:szCs w:val="24"/>
        </w:rPr>
        <w:pPrChange w:id="568" w:author="3287215331@qq.com" w:date="2018-12-31T13:28:00Z">
          <w:pPr>
            <w:pStyle w:val="aa"/>
            <w:adjustRightInd w:val="0"/>
            <w:snapToGrid w:val="0"/>
            <w:ind w:firstLine="482"/>
          </w:pPr>
        </w:pPrChange>
      </w:pPr>
      <w:ins w:id="569" w:author="3287215331@qq.com" w:date="2018-12-31T13:27:00Z">
        <w:r w:rsidRPr="002319D8">
          <w:rPr>
            <w:rFonts w:ascii="宋体" w:hAnsi="宋体" w:hint="eastAsia"/>
            <w:kern w:val="0"/>
            <w:szCs w:val="24"/>
            <w:rPrChange w:id="570" w:author="3287215331@qq.com" w:date="2018-12-31T13:27:00Z">
              <w:rPr>
                <w:rFonts w:ascii="宋体" w:hAnsi="宋体" w:hint="eastAsia"/>
                <w:b/>
                <w:kern w:val="0"/>
                <w:szCs w:val="24"/>
              </w:rPr>
            </w:rPrChange>
          </w:rPr>
          <w:t>创建当前进程的的</w:t>
        </w:r>
        <w:r w:rsidR="006B02C8">
          <w:rPr>
            <w:rFonts w:ascii="宋体" w:hAnsi="宋体" w:hint="eastAsia"/>
            <w:kern w:val="0"/>
            <w:szCs w:val="24"/>
            <w:rPrChange w:id="571" w:author="3287215331@qq.com" w:date="2018-12-31T13:27:00Z">
              <w:rPr>
                <w:rFonts w:ascii="宋体" w:hAnsi="宋体" w:hint="eastAsia"/>
                <w:kern w:val="0"/>
                <w:szCs w:val="24"/>
              </w:rPr>
            </w:rPrChange>
          </w:rPr>
          <w:t>mm_struct</w:t>
        </w:r>
        <w:r w:rsidR="006B02C8">
          <w:rPr>
            <w:rFonts w:ascii="宋体" w:hAnsi="宋体" w:hint="eastAsia"/>
            <w:kern w:val="0"/>
            <w:szCs w:val="24"/>
          </w:rPr>
          <w:t>，</w:t>
        </w:r>
        <w:r w:rsidRPr="002319D8">
          <w:rPr>
            <w:rFonts w:ascii="宋体" w:hAnsi="宋体" w:hint="eastAsia"/>
            <w:kern w:val="0"/>
            <w:szCs w:val="24"/>
            <w:rPrChange w:id="572" w:author="3287215331@qq.com" w:date="2018-12-31T13:27:00Z">
              <w:rPr>
                <w:rFonts w:ascii="宋体" w:hAnsi="宋体" w:hint="eastAsia"/>
                <w:b/>
                <w:kern w:val="0"/>
                <w:szCs w:val="24"/>
              </w:rPr>
            </w:rPrChange>
          </w:rPr>
          <w:t>vm_area_struct和页表的原样副本</w:t>
        </w:r>
      </w:ins>
      <w:ins w:id="573" w:author="3287215331@qq.com" w:date="2018-12-31T13:28:00Z">
        <w:r w:rsidR="006B02C8">
          <w:rPr>
            <w:rFonts w:ascii="宋体" w:hAnsi="宋体" w:hint="eastAsia"/>
            <w:kern w:val="0"/>
            <w:szCs w:val="24"/>
          </w:rPr>
          <w:t>；</w:t>
        </w:r>
      </w:ins>
      <w:ins w:id="574" w:author="3287215331@qq.com" w:date="2018-12-31T13:27:00Z">
        <w:r w:rsidRPr="002319D8">
          <w:rPr>
            <w:rFonts w:ascii="宋体" w:hAnsi="宋体" w:hint="eastAsia"/>
            <w:kern w:val="0"/>
            <w:szCs w:val="24"/>
            <w:rPrChange w:id="575" w:author="3287215331@qq.com" w:date="2018-12-31T13:27:00Z">
              <w:rPr>
                <w:rFonts w:ascii="宋体" w:hAnsi="宋体" w:hint="eastAsia"/>
                <w:b/>
                <w:kern w:val="0"/>
                <w:szCs w:val="24"/>
              </w:rPr>
            </w:rPrChange>
          </w:rPr>
          <w:t>两个进程中的每个页面都标记为只读</w:t>
        </w:r>
      </w:ins>
      <w:ins w:id="576" w:author="3287215331@qq.com" w:date="2018-12-31T13:28:00Z">
        <w:r w:rsidR="006B02C8">
          <w:rPr>
            <w:rFonts w:ascii="宋体" w:hAnsi="宋体" w:hint="eastAsia"/>
            <w:kern w:val="0"/>
            <w:szCs w:val="24"/>
          </w:rPr>
          <w:t>；</w:t>
        </w:r>
      </w:ins>
      <w:ins w:id="577" w:author="3287215331@qq.com" w:date="2018-12-31T13:27:00Z">
        <w:r w:rsidRPr="002319D8">
          <w:rPr>
            <w:rFonts w:ascii="宋体" w:hAnsi="宋体" w:hint="eastAsia"/>
            <w:kern w:val="0"/>
            <w:szCs w:val="24"/>
            <w:rPrChange w:id="578" w:author="3287215331@qq.com" w:date="2018-12-31T13:27:00Z">
              <w:rPr>
                <w:rFonts w:ascii="宋体" w:hAnsi="宋体" w:hint="eastAsia"/>
                <w:b/>
                <w:kern w:val="0"/>
                <w:szCs w:val="24"/>
              </w:rPr>
            </w:rPrChange>
          </w:rPr>
          <w:t>两个进程中的每个区域结构（vm_area_struct）都标记为私有的写时复制（COW）</w:t>
        </w:r>
      </w:ins>
    </w:p>
    <w:p w:rsidR="005C15AC" w:rsidRDefault="006B02C8" w:rsidP="006B02C8">
      <w:pPr>
        <w:pStyle w:val="aa"/>
        <w:adjustRightInd w:val="0"/>
        <w:snapToGrid w:val="0"/>
        <w:ind w:firstLine="482"/>
        <w:rPr>
          <w:ins w:id="579" w:author="3287215331@qq.com" w:date="2018-12-31T13:30:00Z"/>
          <w:rFonts w:ascii="宋体" w:hAnsi="宋体"/>
          <w:kern w:val="0"/>
          <w:szCs w:val="24"/>
        </w:rPr>
        <w:pPrChange w:id="580" w:author="3287215331@qq.com" w:date="2018-12-31T13:28:00Z">
          <w:pPr>
            <w:pStyle w:val="aa"/>
            <w:adjustRightInd w:val="0"/>
            <w:snapToGrid w:val="0"/>
            <w:ind w:firstLine="480"/>
          </w:pPr>
        </w:pPrChange>
      </w:pPr>
      <w:ins w:id="581" w:author="3287215331@qq.com" w:date="2018-12-31T13:28:00Z">
        <w:r w:rsidRPr="006B02C8">
          <w:rPr>
            <w:rFonts w:ascii="宋体" w:hAnsi="宋体" w:hint="eastAsia"/>
            <w:b/>
            <w:kern w:val="0"/>
            <w:szCs w:val="24"/>
            <w:rPrChange w:id="582" w:author="3287215331@qq.com" w:date="2018-12-31T13:28:00Z">
              <w:rPr>
                <w:rFonts w:ascii="宋体" w:hAnsi="宋体" w:hint="eastAsia"/>
                <w:kern w:val="0"/>
                <w:szCs w:val="24"/>
              </w:rPr>
            </w:rPrChange>
          </w:rPr>
          <w:t>3）</w:t>
        </w:r>
        <w:r w:rsidR="003D18F9">
          <w:rPr>
            <w:rFonts w:ascii="宋体" w:hAnsi="宋体" w:hint="eastAsia"/>
            <w:kern w:val="0"/>
            <w:szCs w:val="24"/>
            <w:rPrChange w:id="583" w:author="3287215331@qq.com" w:date="2018-12-31T13:28:00Z">
              <w:rPr>
                <w:rFonts w:ascii="宋体" w:hAnsi="宋体" w:hint="eastAsia"/>
                <w:kern w:val="0"/>
                <w:szCs w:val="24"/>
              </w:rPr>
            </w:rPrChange>
          </w:rPr>
          <w:t>在</w:t>
        </w:r>
      </w:ins>
      <w:ins w:id="584" w:author="3287215331@qq.com" w:date="2018-12-31T13:29:00Z">
        <w:r w:rsidR="003D18F9">
          <w:rPr>
            <w:rFonts w:ascii="宋体" w:hAnsi="宋体" w:hint="eastAsia"/>
            <w:kern w:val="0"/>
            <w:szCs w:val="24"/>
          </w:rPr>
          <w:t>hello进程</w:t>
        </w:r>
      </w:ins>
      <w:ins w:id="585" w:author="3287215331@qq.com" w:date="2018-12-31T13:28:00Z">
        <w:r w:rsidR="005C15AC">
          <w:rPr>
            <w:rFonts w:ascii="宋体" w:hAnsi="宋体" w:hint="eastAsia"/>
            <w:kern w:val="0"/>
            <w:szCs w:val="24"/>
            <w:rPrChange w:id="586" w:author="3287215331@qq.com" w:date="2018-12-31T13:28:00Z">
              <w:rPr>
                <w:rFonts w:ascii="宋体" w:hAnsi="宋体" w:hint="eastAsia"/>
                <w:kern w:val="0"/>
                <w:szCs w:val="24"/>
              </w:rPr>
            </w:rPrChange>
          </w:rPr>
          <w:t>中返回时，</w:t>
        </w:r>
      </w:ins>
      <w:ins w:id="587" w:author="3287215331@qq.com" w:date="2018-12-31T13:30:00Z">
        <w:r w:rsidR="005C15AC">
          <w:rPr>
            <w:rFonts w:ascii="宋体" w:hAnsi="宋体" w:hint="eastAsia"/>
            <w:kern w:val="0"/>
            <w:szCs w:val="24"/>
          </w:rPr>
          <w:t>hello</w:t>
        </w:r>
      </w:ins>
      <w:ins w:id="588" w:author="3287215331@qq.com" w:date="2018-12-31T13:28:00Z">
        <w:r w:rsidRPr="006B02C8">
          <w:rPr>
            <w:rFonts w:ascii="宋体" w:hAnsi="宋体" w:hint="eastAsia"/>
            <w:kern w:val="0"/>
            <w:szCs w:val="24"/>
            <w:rPrChange w:id="589" w:author="3287215331@qq.com" w:date="2018-12-31T13:28:00Z">
              <w:rPr>
                <w:rFonts w:ascii="宋体" w:hAnsi="宋体" w:hint="eastAsia"/>
                <w:b/>
                <w:kern w:val="0"/>
                <w:szCs w:val="24"/>
              </w:rPr>
            </w:rPrChange>
          </w:rPr>
          <w:t>进程拥有与调用fork进程相同的虚拟内存</w:t>
        </w:r>
      </w:ins>
      <w:ins w:id="590" w:author="3287215331@qq.com" w:date="2018-12-31T13:29:00Z">
        <w:r w:rsidR="003D18F9">
          <w:rPr>
            <w:rFonts w:ascii="宋体" w:hAnsi="宋体" w:hint="eastAsia"/>
            <w:kern w:val="0"/>
            <w:szCs w:val="24"/>
          </w:rPr>
          <w:t>。</w:t>
        </w:r>
      </w:ins>
    </w:p>
    <w:p w:rsidR="000B6263" w:rsidRPr="005C15AC" w:rsidRDefault="005C15AC" w:rsidP="006B02C8">
      <w:pPr>
        <w:pStyle w:val="aa"/>
        <w:adjustRightInd w:val="0"/>
        <w:snapToGrid w:val="0"/>
        <w:ind w:firstLine="482"/>
        <w:rPr>
          <w:rFonts w:ascii="宋体" w:hAnsi="宋体"/>
          <w:b/>
          <w:kern w:val="0"/>
          <w:szCs w:val="24"/>
          <w:rPrChange w:id="591" w:author="3287215331@qq.com" w:date="2018-12-31T13:30:00Z">
            <w:rPr/>
          </w:rPrChange>
        </w:rPr>
        <w:pPrChange w:id="592" w:author="3287215331@qq.com" w:date="2018-12-31T13:28:00Z">
          <w:pPr>
            <w:pStyle w:val="aa"/>
            <w:adjustRightInd w:val="0"/>
            <w:snapToGrid w:val="0"/>
            <w:ind w:firstLine="480"/>
          </w:pPr>
        </w:pPrChange>
      </w:pPr>
      <w:ins w:id="593" w:author="3287215331@qq.com" w:date="2018-12-31T13:30:00Z">
        <w:r w:rsidRPr="005C15AC">
          <w:rPr>
            <w:rFonts w:ascii="宋体" w:hAnsi="宋体" w:hint="eastAsia"/>
            <w:b/>
            <w:kern w:val="0"/>
            <w:szCs w:val="24"/>
            <w:rPrChange w:id="594" w:author="3287215331@qq.com" w:date="2018-12-31T13:30:00Z">
              <w:rPr>
                <w:rFonts w:ascii="宋体" w:hAnsi="宋体" w:hint="eastAsia"/>
                <w:kern w:val="0"/>
                <w:szCs w:val="24"/>
              </w:rPr>
            </w:rPrChange>
          </w:rPr>
          <w:t>4）</w:t>
        </w:r>
        <w:r w:rsidRPr="005C15AC">
          <w:rPr>
            <w:rFonts w:ascii="宋体" w:hAnsi="宋体" w:hint="eastAsia"/>
            <w:kern w:val="0"/>
            <w:szCs w:val="24"/>
            <w:rPrChange w:id="595" w:author="3287215331@qq.com" w:date="2018-12-31T13:30:00Z">
              <w:rPr>
                <w:rFonts w:ascii="宋体" w:hAnsi="宋体" w:hint="eastAsia"/>
                <w:b/>
                <w:kern w:val="0"/>
                <w:szCs w:val="24"/>
              </w:rPr>
            </w:rPrChange>
          </w:rPr>
          <w:t>随后的写操作通过写时复制机制创建新页面</w:t>
        </w:r>
      </w:ins>
      <w:del w:id="596" w:author="3287215331@qq.com" w:date="2018-12-31T13:23:00Z">
        <w:r w:rsidR="000B6263" w:rsidRPr="005C15AC" w:rsidDel="002319D8">
          <w:rPr>
            <w:rFonts w:ascii="黑体" w:eastAsia="黑体" w:hint="eastAsia"/>
            <w:b/>
            <w:kern w:val="0"/>
            <w:sz w:val="30"/>
            <w:szCs w:val="30"/>
            <w:rPrChange w:id="597" w:author="3287215331@qq.com" w:date="2018-12-31T13:30:00Z">
              <w:rPr>
                <w:rFonts w:hint="eastAsia"/>
              </w:rPr>
            </w:rPrChange>
          </w:rPr>
          <w:delText>（</w:delText>
        </w:r>
        <w:r w:rsidR="000B6263" w:rsidRPr="005C15AC" w:rsidDel="002319D8">
          <w:rPr>
            <w:rFonts w:ascii="黑体" w:eastAsia="黑体" w:hint="eastAsia"/>
            <w:b/>
            <w:kern w:val="0"/>
            <w:sz w:val="30"/>
            <w:szCs w:val="30"/>
            <w:rPrChange w:id="598" w:author="3287215331@qq.com" w:date="2018-12-31T13:30:00Z">
              <w:rPr>
                <w:rFonts w:hint="eastAsia"/>
                <w:i/>
              </w:rPr>
            </w:rPrChange>
          </w:rPr>
          <w:delText>以下格式自行编排，编辑时删除</w:delText>
        </w:r>
        <w:r w:rsidR="000B6263" w:rsidRPr="005C15AC" w:rsidDel="002319D8">
          <w:rPr>
            <w:rFonts w:ascii="黑体" w:eastAsia="黑体" w:hint="eastAsia"/>
            <w:b/>
            <w:kern w:val="0"/>
            <w:sz w:val="30"/>
            <w:szCs w:val="30"/>
            <w:rPrChange w:id="599" w:author="3287215331@qq.com" w:date="2018-12-31T13:30:00Z">
              <w:rPr>
                <w:rFonts w:hint="eastAsia"/>
              </w:rPr>
            </w:rPrChange>
          </w:rPr>
          <w:delText>）</w:delText>
        </w:r>
      </w:del>
    </w:p>
    <w:p w:rsidR="000B6263" w:rsidRDefault="000B6263">
      <w:pPr>
        <w:pStyle w:val="2"/>
        <w:rPr>
          <w:rFonts w:hint="eastAsia"/>
        </w:rPr>
      </w:pPr>
      <w:bookmarkStart w:id="600" w:name="_Toc532238441"/>
      <w:r>
        <w:rPr>
          <w:rFonts w:hint="eastAsia"/>
        </w:rPr>
        <w:t>7.7 hello进程execve时的内存映射</w:t>
      </w:r>
      <w:bookmarkEnd w:id="600"/>
    </w:p>
    <w:p w:rsidR="0071793F" w:rsidRDefault="005C15AC">
      <w:pPr>
        <w:pStyle w:val="aa"/>
        <w:adjustRightInd w:val="0"/>
        <w:snapToGrid w:val="0"/>
        <w:ind w:firstLine="482"/>
        <w:rPr>
          <w:ins w:id="601" w:author="3287215331@qq.com" w:date="2018-12-31T13:35:00Z"/>
        </w:rPr>
      </w:pPr>
      <w:ins w:id="602" w:author="3287215331@qq.com" w:date="2018-12-31T13:31:00Z">
        <w:r w:rsidRPr="005C15AC">
          <w:rPr>
            <w:rFonts w:hint="eastAsia"/>
            <w:b/>
            <w:rPrChange w:id="603" w:author="3287215331@qq.com" w:date="2018-12-31T13:31:00Z">
              <w:rPr>
                <w:rFonts w:hint="eastAsia"/>
              </w:rPr>
            </w:rPrChange>
          </w:rPr>
          <w:t>1</w:t>
        </w:r>
        <w:r w:rsidRPr="005C15AC">
          <w:rPr>
            <w:rFonts w:hint="eastAsia"/>
            <w:b/>
            <w:rPrChange w:id="604" w:author="3287215331@qq.com" w:date="2018-12-31T13:31:00Z">
              <w:rPr>
                <w:rFonts w:hint="eastAsia"/>
              </w:rPr>
            </w:rPrChange>
          </w:rPr>
          <w:t>）</w:t>
        </w:r>
      </w:ins>
      <w:ins w:id="605" w:author="3287215331@qq.com" w:date="2018-12-31T13:32:00Z">
        <w:r w:rsidR="0071793F">
          <w:rPr>
            <w:rFonts w:hint="eastAsia"/>
          </w:rPr>
          <w:t>在</w:t>
        </w:r>
        <w:r w:rsidR="0071793F">
          <w:rPr>
            <w:rFonts w:hint="eastAsia"/>
          </w:rPr>
          <w:t>bash</w:t>
        </w:r>
        <w:r w:rsidR="0071793F">
          <w:rPr>
            <w:rFonts w:hint="eastAsia"/>
          </w:rPr>
          <w:t>中的</w:t>
        </w:r>
      </w:ins>
      <w:ins w:id="606" w:author="3287215331@qq.com" w:date="2018-12-31T13:34:00Z">
        <w:r w:rsidR="0071793F">
          <w:rPr>
            <w:rFonts w:hint="eastAsia"/>
          </w:rPr>
          <w:t>进程中执行了如下的</w:t>
        </w:r>
        <w:r w:rsidR="0071793F">
          <w:rPr>
            <w:rFonts w:hint="eastAsia"/>
          </w:rPr>
          <w:t>execve</w:t>
        </w:r>
        <w:r w:rsidR="0071793F">
          <w:rPr>
            <w:rFonts w:hint="eastAsia"/>
          </w:rPr>
          <w:t>调用：</w:t>
        </w:r>
        <w:r w:rsidR="0071793F">
          <w:rPr>
            <w:rFonts w:hint="eastAsia"/>
          </w:rPr>
          <w:t>execve(</w:t>
        </w:r>
        <w:r w:rsidR="0071793F">
          <w:t>"</w:t>
        </w:r>
      </w:ins>
      <w:ins w:id="607" w:author="3287215331@qq.com" w:date="2018-12-31T13:35:00Z">
        <w:r w:rsidR="0071793F">
          <w:rPr>
            <w:rFonts w:hint="eastAsia"/>
          </w:rPr>
          <w:t>hello</w:t>
        </w:r>
      </w:ins>
      <w:ins w:id="608" w:author="3287215331@qq.com" w:date="2018-12-31T13:34:00Z">
        <w:r w:rsidR="0071793F">
          <w:t>"</w:t>
        </w:r>
      </w:ins>
      <w:ins w:id="609" w:author="3287215331@qq.com" w:date="2018-12-31T13:35:00Z">
        <w:r w:rsidR="0071793F">
          <w:t>,NULL,NULL</w:t>
        </w:r>
      </w:ins>
      <w:ins w:id="610" w:author="3287215331@qq.com" w:date="2018-12-31T13:34:00Z">
        <w:r w:rsidR="0071793F">
          <w:t>)</w:t>
        </w:r>
      </w:ins>
      <w:ins w:id="611" w:author="3287215331@qq.com" w:date="2018-12-31T13:35:00Z">
        <w:r w:rsidR="0071793F">
          <w:rPr>
            <w:rFonts w:hint="eastAsia"/>
          </w:rPr>
          <w:t>；</w:t>
        </w:r>
      </w:ins>
    </w:p>
    <w:p w:rsidR="0071793F" w:rsidRDefault="0071793F">
      <w:pPr>
        <w:pStyle w:val="aa"/>
        <w:adjustRightInd w:val="0"/>
        <w:snapToGrid w:val="0"/>
        <w:ind w:firstLine="482"/>
        <w:rPr>
          <w:ins w:id="612" w:author="3287215331@qq.com" w:date="2018-12-31T13:37:00Z"/>
        </w:rPr>
      </w:pPr>
      <w:ins w:id="613" w:author="3287215331@qq.com" w:date="2018-12-31T13:35:00Z">
        <w:r w:rsidRPr="0071793F">
          <w:rPr>
            <w:rFonts w:hint="eastAsia"/>
            <w:b/>
            <w:rPrChange w:id="614" w:author="3287215331@qq.com" w:date="2018-12-31T13:36:00Z">
              <w:rPr>
                <w:rFonts w:hint="eastAsia"/>
              </w:rPr>
            </w:rPrChange>
          </w:rPr>
          <w:t>2</w:t>
        </w:r>
        <w:r w:rsidRPr="0071793F">
          <w:rPr>
            <w:rFonts w:hint="eastAsia"/>
            <w:b/>
            <w:rPrChange w:id="615" w:author="3287215331@qq.com" w:date="2018-12-31T13:36:00Z">
              <w:rPr>
                <w:rFonts w:hint="eastAsia"/>
              </w:rPr>
            </w:rPrChange>
          </w:rPr>
          <w:t>）</w:t>
        </w:r>
        <w:r>
          <w:rPr>
            <w:rFonts w:hint="eastAsia"/>
          </w:rPr>
          <w:t>execve</w:t>
        </w:r>
      </w:ins>
      <w:ins w:id="616" w:author="3287215331@qq.com" w:date="2018-12-31T13:36:00Z">
        <w:r>
          <w:rPr>
            <w:rFonts w:hint="eastAsia"/>
          </w:rPr>
          <w:t>函数在当前进程中加载并运行包含在可执行文件</w:t>
        </w:r>
        <w:r>
          <w:rPr>
            <w:rFonts w:hint="eastAsia"/>
          </w:rPr>
          <w:t>hello</w:t>
        </w:r>
        <w:r>
          <w:rPr>
            <w:rFonts w:hint="eastAsia"/>
          </w:rPr>
          <w:t>中的程序</w:t>
        </w:r>
      </w:ins>
      <w:ins w:id="617" w:author="3287215331@qq.com" w:date="2018-12-31T13:37:00Z">
        <w:r>
          <w:rPr>
            <w:rFonts w:hint="eastAsia"/>
          </w:rPr>
          <w:t>，用</w:t>
        </w:r>
        <w:r>
          <w:rPr>
            <w:rFonts w:hint="eastAsia"/>
          </w:rPr>
          <w:t>hello</w:t>
        </w:r>
        <w:r>
          <w:rPr>
            <w:rFonts w:hint="eastAsia"/>
          </w:rPr>
          <w:t>替代了当前</w:t>
        </w:r>
        <w:r>
          <w:rPr>
            <w:rFonts w:hint="eastAsia"/>
          </w:rPr>
          <w:t>bash</w:t>
        </w:r>
        <w:r>
          <w:rPr>
            <w:rFonts w:hint="eastAsia"/>
          </w:rPr>
          <w:t>中的程序。</w:t>
        </w:r>
      </w:ins>
    </w:p>
    <w:p w:rsidR="0071793F" w:rsidRDefault="0071793F">
      <w:pPr>
        <w:pStyle w:val="aa"/>
        <w:adjustRightInd w:val="0"/>
        <w:snapToGrid w:val="0"/>
        <w:ind w:firstLine="480"/>
        <w:rPr>
          <w:ins w:id="618" w:author="3287215331@qq.com" w:date="2018-12-31T13:37:00Z"/>
        </w:rPr>
      </w:pPr>
      <w:ins w:id="619" w:author="3287215331@qq.com" w:date="2018-12-31T13:37:00Z">
        <w:r>
          <w:rPr>
            <w:rFonts w:hint="eastAsia"/>
          </w:rPr>
          <w:t>下面是加载并运行</w:t>
        </w:r>
        <w:r>
          <w:rPr>
            <w:rFonts w:hint="eastAsia"/>
          </w:rPr>
          <w:t>hello</w:t>
        </w:r>
        <w:r>
          <w:rPr>
            <w:rFonts w:hint="eastAsia"/>
          </w:rPr>
          <w:t>的几个步骤</w:t>
        </w:r>
      </w:ins>
    </w:p>
    <w:p w:rsidR="00F10DA9" w:rsidRPr="00E82FED" w:rsidRDefault="0071793F">
      <w:pPr>
        <w:pStyle w:val="aa"/>
        <w:adjustRightInd w:val="0"/>
        <w:snapToGrid w:val="0"/>
        <w:ind w:firstLine="482"/>
        <w:rPr>
          <w:ins w:id="620" w:author="3287215331@qq.com" w:date="2018-12-31T13:38:00Z"/>
          <w:b/>
          <w:rPrChange w:id="621" w:author="3287215331@qq.com" w:date="2018-12-31T13:39:00Z">
            <w:rPr>
              <w:ins w:id="622" w:author="3287215331@qq.com" w:date="2018-12-31T13:38:00Z"/>
            </w:rPr>
          </w:rPrChange>
        </w:rPr>
      </w:pPr>
      <w:ins w:id="623" w:author="3287215331@qq.com" w:date="2018-12-31T13:37:00Z">
        <w:r w:rsidRPr="0071793F">
          <w:rPr>
            <w:rFonts w:hint="eastAsia"/>
            <w:b/>
            <w:rPrChange w:id="624" w:author="3287215331@qq.com" w:date="2018-12-31T13:38:00Z">
              <w:rPr>
                <w:rFonts w:hint="eastAsia"/>
              </w:rPr>
            </w:rPrChange>
          </w:rPr>
          <w:t>3</w:t>
        </w:r>
        <w:r w:rsidRPr="0071793F">
          <w:rPr>
            <w:rFonts w:hint="eastAsia"/>
            <w:b/>
            <w:rPrChange w:id="625" w:author="3287215331@qq.com" w:date="2018-12-31T13:38:00Z">
              <w:rPr>
                <w:rFonts w:hint="eastAsia"/>
              </w:rPr>
            </w:rPrChange>
          </w:rPr>
          <w:t>）</w:t>
        </w:r>
      </w:ins>
      <w:ins w:id="626" w:author="3287215331@qq.com" w:date="2018-12-31T13:38:00Z">
        <w:r w:rsidR="00F10DA9" w:rsidRPr="00E82FED">
          <w:rPr>
            <w:rFonts w:hint="eastAsia"/>
            <w:b/>
            <w:rPrChange w:id="627" w:author="3287215331@qq.com" w:date="2018-12-31T13:39:00Z">
              <w:rPr>
                <w:rFonts w:hint="eastAsia"/>
              </w:rPr>
            </w:rPrChange>
          </w:rPr>
          <w:t>删除已存在的用户区域。</w:t>
        </w:r>
      </w:ins>
    </w:p>
    <w:p w:rsidR="00F10DA9" w:rsidRPr="00E82FED" w:rsidRDefault="00F10DA9">
      <w:pPr>
        <w:pStyle w:val="aa"/>
        <w:adjustRightInd w:val="0"/>
        <w:snapToGrid w:val="0"/>
        <w:ind w:firstLine="482"/>
        <w:rPr>
          <w:ins w:id="628" w:author="3287215331@qq.com" w:date="2018-12-31T13:38:00Z"/>
          <w:b/>
          <w:rPrChange w:id="629" w:author="3287215331@qq.com" w:date="2018-12-31T13:39:00Z">
            <w:rPr>
              <w:ins w:id="630" w:author="3287215331@qq.com" w:date="2018-12-31T13:38:00Z"/>
            </w:rPr>
          </w:rPrChange>
        </w:rPr>
      </w:pPr>
      <w:ins w:id="631" w:author="3287215331@qq.com" w:date="2018-12-31T13:38:00Z">
        <w:r w:rsidRPr="00E82FED">
          <w:rPr>
            <w:rFonts w:hint="eastAsia"/>
            <w:b/>
            <w:rPrChange w:id="632" w:author="3287215331@qq.com" w:date="2018-12-31T13:39:00Z">
              <w:rPr>
                <w:rFonts w:hint="eastAsia"/>
              </w:rPr>
            </w:rPrChange>
          </w:rPr>
          <w:t>4</w:t>
        </w:r>
        <w:r w:rsidRPr="00E82FED">
          <w:rPr>
            <w:rFonts w:hint="eastAsia"/>
            <w:b/>
            <w:rPrChange w:id="633" w:author="3287215331@qq.com" w:date="2018-12-31T13:39:00Z">
              <w:rPr>
                <w:rFonts w:hint="eastAsia"/>
              </w:rPr>
            </w:rPrChange>
          </w:rPr>
          <w:t>）映射私有区域</w:t>
        </w:r>
      </w:ins>
    </w:p>
    <w:p w:rsidR="00F10DA9" w:rsidRPr="00E82FED" w:rsidRDefault="00F10DA9">
      <w:pPr>
        <w:pStyle w:val="aa"/>
        <w:adjustRightInd w:val="0"/>
        <w:snapToGrid w:val="0"/>
        <w:ind w:firstLine="482"/>
        <w:rPr>
          <w:ins w:id="634" w:author="3287215331@qq.com" w:date="2018-12-31T13:38:00Z"/>
          <w:b/>
          <w:rPrChange w:id="635" w:author="3287215331@qq.com" w:date="2018-12-31T13:39:00Z">
            <w:rPr>
              <w:ins w:id="636" w:author="3287215331@qq.com" w:date="2018-12-31T13:38:00Z"/>
            </w:rPr>
          </w:rPrChange>
        </w:rPr>
      </w:pPr>
      <w:ins w:id="637" w:author="3287215331@qq.com" w:date="2018-12-31T13:38:00Z">
        <w:r w:rsidRPr="00E82FED">
          <w:rPr>
            <w:rFonts w:hint="eastAsia"/>
            <w:b/>
            <w:rPrChange w:id="638" w:author="3287215331@qq.com" w:date="2018-12-31T13:39:00Z">
              <w:rPr>
                <w:rFonts w:hint="eastAsia"/>
              </w:rPr>
            </w:rPrChange>
          </w:rPr>
          <w:t>5</w:t>
        </w:r>
        <w:r w:rsidRPr="00E82FED">
          <w:rPr>
            <w:rFonts w:hint="eastAsia"/>
            <w:b/>
            <w:rPrChange w:id="639" w:author="3287215331@qq.com" w:date="2018-12-31T13:39:00Z">
              <w:rPr>
                <w:rFonts w:hint="eastAsia"/>
              </w:rPr>
            </w:rPrChange>
          </w:rPr>
          <w:t>）映射共享区域</w:t>
        </w:r>
      </w:ins>
    </w:p>
    <w:p w:rsidR="00E82FED" w:rsidRDefault="00F10DA9">
      <w:pPr>
        <w:pStyle w:val="aa"/>
        <w:adjustRightInd w:val="0"/>
        <w:snapToGrid w:val="0"/>
        <w:ind w:firstLine="482"/>
        <w:rPr>
          <w:ins w:id="640" w:author="3287215331@qq.com" w:date="2018-12-31T13:40:00Z"/>
          <w:b/>
        </w:rPr>
      </w:pPr>
      <w:ins w:id="641" w:author="3287215331@qq.com" w:date="2018-12-31T13:39:00Z">
        <w:r w:rsidRPr="00E82FED">
          <w:rPr>
            <w:rFonts w:hint="eastAsia"/>
            <w:b/>
            <w:rPrChange w:id="642" w:author="3287215331@qq.com" w:date="2018-12-31T13:39:00Z">
              <w:rPr>
                <w:rFonts w:hint="eastAsia"/>
              </w:rPr>
            </w:rPrChange>
          </w:rPr>
          <w:t>6</w:t>
        </w:r>
        <w:r w:rsidRPr="00E82FED">
          <w:rPr>
            <w:rFonts w:hint="eastAsia"/>
            <w:b/>
            <w:rPrChange w:id="643" w:author="3287215331@qq.com" w:date="2018-12-31T13:39:00Z">
              <w:rPr>
                <w:rFonts w:hint="eastAsia"/>
              </w:rPr>
            </w:rPrChange>
          </w:rPr>
          <w:t>）设置程序计数器（</w:t>
        </w:r>
        <w:r w:rsidRPr="00E82FED">
          <w:rPr>
            <w:rFonts w:hint="eastAsia"/>
            <w:b/>
            <w:rPrChange w:id="644" w:author="3287215331@qq.com" w:date="2018-12-31T13:39:00Z">
              <w:rPr>
                <w:rFonts w:hint="eastAsia"/>
              </w:rPr>
            </w:rPrChange>
          </w:rPr>
          <w:t>PC</w:t>
        </w:r>
        <w:r w:rsidRPr="00E82FED">
          <w:rPr>
            <w:rFonts w:hint="eastAsia"/>
            <w:b/>
            <w:rPrChange w:id="645" w:author="3287215331@qq.com" w:date="2018-12-31T13:39:00Z">
              <w:rPr>
                <w:rFonts w:hint="eastAsia"/>
              </w:rPr>
            </w:rPrChange>
          </w:rPr>
          <w:t>）</w:t>
        </w:r>
      </w:ins>
    </w:p>
    <w:p w:rsidR="00F14E21" w:rsidRDefault="00E82FED">
      <w:pPr>
        <w:pStyle w:val="aa"/>
        <w:adjustRightInd w:val="0"/>
        <w:snapToGrid w:val="0"/>
        <w:ind w:firstLine="480"/>
        <w:rPr>
          <w:ins w:id="646" w:author="3287215331@qq.com" w:date="2018-12-31T13:41:00Z"/>
        </w:rPr>
      </w:pPr>
      <w:ins w:id="647" w:author="3287215331@qq.com" w:date="2018-12-31T13:40:00Z">
        <w:r>
          <w:rPr>
            <w:rFonts w:hint="eastAsia"/>
          </w:rPr>
          <w:t>e</w:t>
        </w:r>
        <w:r>
          <w:t>xceve</w:t>
        </w:r>
        <w:r>
          <w:rPr>
            <w:rFonts w:hint="eastAsia"/>
          </w:rPr>
          <w:t>做的最后一件事是设置当前进程的上下文中的程序计数器，是指指向代码区域的入口点。</w:t>
        </w:r>
        <w:r w:rsidR="00F14E21">
          <w:rPr>
            <w:rFonts w:hint="eastAsia"/>
          </w:rPr>
          <w:t>而下一次</w:t>
        </w:r>
      </w:ins>
      <w:ins w:id="648" w:author="3287215331@qq.com" w:date="2018-12-31T13:41:00Z">
        <w:r w:rsidR="00F14E21">
          <w:rPr>
            <w:rFonts w:hint="eastAsia"/>
          </w:rPr>
          <w:t>调度这个进程时，他将从这个入口点开始执行。</w:t>
        </w:r>
        <w:r w:rsidR="00F14E21">
          <w:rPr>
            <w:rFonts w:hint="eastAsia"/>
          </w:rPr>
          <w:t>Linux</w:t>
        </w:r>
        <w:r w:rsidR="00F14E21">
          <w:rPr>
            <w:rFonts w:hint="eastAsia"/>
          </w:rPr>
          <w:t>将根据需要换入代码和数据页面。</w:t>
        </w:r>
      </w:ins>
    </w:p>
    <w:p w:rsidR="00475158" w:rsidRPr="00475158" w:rsidRDefault="00A07C5E" w:rsidP="00475158">
      <w:pPr>
        <w:spacing w:line="240" w:lineRule="auto"/>
        <w:jc w:val="center"/>
        <w:rPr>
          <w:ins w:id="649" w:author="3287215331@qq.com" w:date="2018-12-31T13:43:00Z"/>
          <w:rFonts w:ascii="宋体" w:hAnsi="宋体" w:cs="宋体" w:hint="eastAsia"/>
          <w:kern w:val="0"/>
        </w:rPr>
        <w:pPrChange w:id="650" w:author="3287215331@qq.com" w:date="2018-12-31T13:44:00Z">
          <w:pPr>
            <w:spacing w:line="240" w:lineRule="auto"/>
            <w:jc w:val="left"/>
          </w:pPr>
        </w:pPrChange>
      </w:pPr>
      <w:ins w:id="651" w:author="3287215331@qq.com" w:date="2018-12-31T13:43:00Z">
        <w:r w:rsidRPr="00475158">
          <w:rPr>
            <w:rFonts w:ascii="宋体" w:hAnsi="宋体" w:cs="宋体"/>
            <w:noProof/>
            <w:kern w:val="0"/>
          </w:rPr>
          <w:drawing>
            <wp:inline distT="0" distB="0" distL="0" distR="0">
              <wp:extent cx="3100705" cy="2659380"/>
              <wp:effectExtent l="0" t="0" r="0" b="0"/>
              <wp:docPr id="99" name="图片 99" descr="Q`SQ$IGE052L3F(6I}`HX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Q`SQ$IGE052L3F(6I}`HXG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00705" cy="2659380"/>
                      </a:xfrm>
                      <a:prstGeom prst="rect">
                        <a:avLst/>
                      </a:prstGeom>
                      <a:noFill/>
                      <a:ln>
                        <a:noFill/>
                      </a:ln>
                    </pic:spPr>
                  </pic:pic>
                </a:graphicData>
              </a:graphic>
            </wp:inline>
          </w:drawing>
        </w:r>
      </w:ins>
    </w:p>
    <w:p w:rsidR="000B6263" w:rsidRPr="00475158" w:rsidRDefault="00475158" w:rsidP="00475158">
      <w:pPr>
        <w:pStyle w:val="aa"/>
        <w:adjustRightInd w:val="0"/>
        <w:snapToGrid w:val="0"/>
        <w:ind w:firstLine="480"/>
        <w:jc w:val="center"/>
        <w:rPr>
          <w:rPrChange w:id="652" w:author="3287215331@qq.com" w:date="2018-12-31T13:44:00Z">
            <w:rPr/>
          </w:rPrChange>
        </w:rPr>
        <w:pPrChange w:id="653" w:author="3287215331@qq.com" w:date="2018-12-31T13:44:00Z">
          <w:pPr>
            <w:pStyle w:val="aa"/>
            <w:adjustRightInd w:val="0"/>
            <w:snapToGrid w:val="0"/>
            <w:ind w:firstLine="480"/>
          </w:pPr>
        </w:pPrChange>
      </w:pPr>
      <w:ins w:id="654" w:author="3287215331@qq.com" w:date="2018-12-31T13:44:00Z">
        <w:r>
          <w:rPr>
            <w:rFonts w:hint="eastAsia"/>
          </w:rPr>
          <w:t>截图：</w:t>
        </w:r>
        <w:r w:rsidRPr="00475158">
          <w:rPr>
            <w:rFonts w:hint="eastAsia"/>
            <w:rPrChange w:id="655" w:author="3287215331@qq.com" w:date="2018-12-31T13:44:00Z">
              <w:rPr>
                <w:rFonts w:hint="eastAsia"/>
                <w:b/>
              </w:rPr>
            </w:rPrChange>
          </w:rPr>
          <w:t>加载器是如何映射用户地址空间的区域的</w:t>
        </w:r>
      </w:ins>
      <w:del w:id="656" w:author="3287215331@qq.com" w:date="2018-12-31T13:31:00Z">
        <w:r w:rsidR="000B6263" w:rsidRPr="00475158" w:rsidDel="005C15AC">
          <w:rPr>
            <w:rFonts w:hint="eastAsia"/>
            <w:rPrChange w:id="657" w:author="3287215331@qq.com" w:date="2018-12-31T13:44:00Z">
              <w:rPr>
                <w:rFonts w:hint="eastAsia"/>
              </w:rPr>
            </w:rPrChange>
          </w:rPr>
          <w:delText>（</w:delText>
        </w:r>
        <w:r w:rsidR="000B6263" w:rsidRPr="00475158" w:rsidDel="005C15AC">
          <w:rPr>
            <w:rFonts w:hint="eastAsia"/>
            <w:i/>
            <w:rPrChange w:id="658" w:author="3287215331@qq.com" w:date="2018-12-31T13:44:00Z">
              <w:rPr>
                <w:rFonts w:hint="eastAsia"/>
                <w:i/>
              </w:rPr>
            </w:rPrChange>
          </w:rPr>
          <w:delText>以下格式自行编排，编辑时删除</w:delText>
        </w:r>
        <w:r w:rsidR="000B6263" w:rsidRPr="00475158" w:rsidDel="005C15AC">
          <w:rPr>
            <w:rFonts w:hint="eastAsia"/>
            <w:rPrChange w:id="659" w:author="3287215331@qq.com" w:date="2018-12-31T13:44:00Z">
              <w:rPr>
                <w:rFonts w:hint="eastAsia"/>
              </w:rPr>
            </w:rPrChange>
          </w:rPr>
          <w:delText>）</w:delText>
        </w:r>
      </w:del>
    </w:p>
    <w:p w:rsidR="000B6263" w:rsidRDefault="000B6263">
      <w:pPr>
        <w:pStyle w:val="2"/>
        <w:rPr>
          <w:rFonts w:hint="eastAsia"/>
        </w:rPr>
      </w:pPr>
      <w:bookmarkStart w:id="660" w:name="_Toc532238442"/>
      <w:r>
        <w:rPr>
          <w:rFonts w:hint="eastAsia"/>
        </w:rPr>
        <w:lastRenderedPageBreak/>
        <w:t>7.8 缺页故障与缺页中断处理</w:t>
      </w:r>
      <w:bookmarkEnd w:id="660"/>
    </w:p>
    <w:p w:rsidR="001C2F30" w:rsidRDefault="008E646D">
      <w:pPr>
        <w:pStyle w:val="aa"/>
        <w:adjustRightInd w:val="0"/>
        <w:snapToGrid w:val="0"/>
        <w:ind w:firstLine="480"/>
        <w:rPr>
          <w:ins w:id="661" w:author="3287215331@qq.com" w:date="2018-12-31T13:56:00Z"/>
        </w:rPr>
      </w:pPr>
      <w:ins w:id="662" w:author="3287215331@qq.com" w:date="2018-12-31T13:54:00Z">
        <w:r>
          <w:rPr>
            <w:rFonts w:hint="eastAsia"/>
          </w:rPr>
          <w:t>1</w:t>
        </w:r>
        <w:r>
          <w:rPr>
            <w:rFonts w:hint="eastAsia"/>
          </w:rPr>
          <w:t>）页面</w:t>
        </w:r>
      </w:ins>
      <w:ins w:id="663" w:author="3287215331@qq.com" w:date="2018-12-31T13:57:00Z">
        <w:r w:rsidR="001C2F30">
          <w:rPr>
            <w:rFonts w:hint="eastAsia"/>
          </w:rPr>
          <w:t>命中</w:t>
        </w:r>
      </w:ins>
      <w:ins w:id="664" w:author="3287215331@qq.com" w:date="2018-12-31T13:55:00Z">
        <w:r>
          <w:rPr>
            <w:rFonts w:hint="eastAsia"/>
          </w:rPr>
          <w:t>完全是由硬件完成的，而处理缺页是由硬件和操作系统内核协作完成的</w:t>
        </w:r>
      </w:ins>
      <w:ins w:id="665" w:author="3287215331@qq.com" w:date="2018-12-31T13:56:00Z">
        <w:r w:rsidR="001C2F30">
          <w:rPr>
            <w:rFonts w:hint="eastAsia"/>
          </w:rPr>
          <w:t>，</w:t>
        </w:r>
      </w:ins>
      <w:ins w:id="666" w:author="3287215331@qq.com" w:date="2018-12-31T13:55:00Z">
        <w:r w:rsidR="001C2F30">
          <w:rPr>
            <w:rFonts w:hint="eastAsia"/>
          </w:rPr>
          <w:t>如截图</w:t>
        </w:r>
      </w:ins>
      <w:ins w:id="667" w:author="3287215331@qq.com" w:date="2018-12-31T13:56:00Z">
        <w:r w:rsidR="001C2F30">
          <w:rPr>
            <w:rFonts w:hint="eastAsia"/>
          </w:rPr>
          <w:t>1</w:t>
        </w:r>
        <w:r w:rsidR="001C2F30">
          <w:rPr>
            <w:rFonts w:hint="eastAsia"/>
          </w:rPr>
          <w:t>。</w:t>
        </w:r>
      </w:ins>
    </w:p>
    <w:p w:rsidR="001C2F30" w:rsidRPr="001C2F30" w:rsidRDefault="00A07C5E" w:rsidP="001C2F30">
      <w:pPr>
        <w:spacing w:line="240" w:lineRule="auto"/>
        <w:jc w:val="center"/>
        <w:rPr>
          <w:ins w:id="668" w:author="3287215331@qq.com" w:date="2018-12-31T13:56:00Z"/>
          <w:rFonts w:ascii="宋体" w:hAnsi="宋体" w:cs="宋体"/>
          <w:kern w:val="0"/>
        </w:rPr>
        <w:pPrChange w:id="669" w:author="3287215331@qq.com" w:date="2018-12-31T13:56:00Z">
          <w:pPr>
            <w:spacing w:line="240" w:lineRule="auto"/>
            <w:jc w:val="left"/>
          </w:pPr>
        </w:pPrChange>
      </w:pPr>
      <w:ins w:id="670" w:author="3287215331@qq.com" w:date="2018-12-31T13:56:00Z">
        <w:r w:rsidRPr="001C2F30">
          <w:rPr>
            <w:rFonts w:ascii="宋体" w:hAnsi="宋体" w:cs="宋体"/>
            <w:noProof/>
            <w:kern w:val="0"/>
          </w:rPr>
          <w:drawing>
            <wp:inline distT="0" distB="0" distL="0" distR="0">
              <wp:extent cx="4634865" cy="2259965"/>
              <wp:effectExtent l="0" t="0" r="0" b="0"/>
              <wp:docPr id="100" name="图片 100" descr="8HRDF{8@DRNLQE(Y8MGWO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HRDF{8@DRNLQE(Y8MGWOW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34865" cy="2259965"/>
                      </a:xfrm>
                      <a:prstGeom prst="rect">
                        <a:avLst/>
                      </a:prstGeom>
                      <a:noFill/>
                      <a:ln>
                        <a:noFill/>
                      </a:ln>
                    </pic:spPr>
                  </pic:pic>
                </a:graphicData>
              </a:graphic>
            </wp:inline>
          </w:drawing>
        </w:r>
      </w:ins>
    </w:p>
    <w:p w:rsidR="001C2F30" w:rsidRDefault="001C2F30" w:rsidP="001C2F30">
      <w:pPr>
        <w:pStyle w:val="aa"/>
        <w:adjustRightInd w:val="0"/>
        <w:snapToGrid w:val="0"/>
        <w:ind w:firstLine="480"/>
        <w:jc w:val="center"/>
        <w:rPr>
          <w:ins w:id="671" w:author="3287215331@qq.com" w:date="2018-12-31T13:59:00Z"/>
        </w:rPr>
        <w:pPrChange w:id="672" w:author="3287215331@qq.com" w:date="2018-12-31T13:56:00Z">
          <w:pPr>
            <w:pStyle w:val="aa"/>
            <w:adjustRightInd w:val="0"/>
            <w:snapToGrid w:val="0"/>
            <w:ind w:firstLine="480"/>
          </w:pPr>
        </w:pPrChange>
      </w:pPr>
      <w:ins w:id="673" w:author="3287215331@qq.com" w:date="2018-12-31T13:56:00Z">
        <w:r>
          <w:rPr>
            <w:rFonts w:hint="eastAsia"/>
          </w:rPr>
          <w:t>截图</w:t>
        </w:r>
        <w:r>
          <w:rPr>
            <w:rFonts w:hint="eastAsia"/>
          </w:rPr>
          <w:t>1</w:t>
        </w:r>
        <w:r>
          <w:rPr>
            <w:rFonts w:hint="eastAsia"/>
          </w:rPr>
          <w:t>：缺页中断处理</w:t>
        </w:r>
      </w:ins>
    </w:p>
    <w:p w:rsidR="00A025C1" w:rsidRDefault="00A025C1" w:rsidP="00A025C1">
      <w:pPr>
        <w:pStyle w:val="aa"/>
        <w:adjustRightInd w:val="0"/>
        <w:snapToGrid w:val="0"/>
        <w:ind w:firstLine="480"/>
        <w:rPr>
          <w:ins w:id="674" w:author="3287215331@qq.com" w:date="2018-12-31T13:56:00Z"/>
          <w:rFonts w:hint="eastAsia"/>
        </w:rPr>
        <w:pPrChange w:id="675" w:author="3287215331@qq.com" w:date="2018-12-31T13:59:00Z">
          <w:pPr>
            <w:pStyle w:val="aa"/>
            <w:adjustRightInd w:val="0"/>
            <w:snapToGrid w:val="0"/>
            <w:ind w:firstLine="480"/>
          </w:pPr>
        </w:pPrChange>
      </w:pPr>
      <w:ins w:id="676" w:author="3287215331@qq.com" w:date="2018-12-31T13:59:00Z">
        <w:r>
          <w:rPr>
            <w:rFonts w:hint="eastAsia"/>
          </w:rPr>
          <w:t>下面是</w:t>
        </w:r>
      </w:ins>
      <w:ins w:id="677" w:author="3287215331@qq.com" w:date="2018-12-31T14:00:00Z">
        <w:r>
          <w:rPr>
            <w:rFonts w:hint="eastAsia"/>
          </w:rPr>
          <w:t>整体的处理流程</w:t>
        </w:r>
        <w:r>
          <w:rPr>
            <w:rFonts w:hint="eastAsia"/>
          </w:rPr>
          <w:t>1</w:t>
        </w:r>
      </w:ins>
    </w:p>
    <w:p w:rsidR="00A025C1" w:rsidRDefault="001C2F30" w:rsidP="001C2F30">
      <w:pPr>
        <w:pStyle w:val="aa"/>
        <w:adjustRightInd w:val="0"/>
        <w:snapToGrid w:val="0"/>
        <w:ind w:firstLine="480"/>
        <w:rPr>
          <w:ins w:id="678" w:author="3287215331@qq.com" w:date="2018-12-31T14:00:00Z"/>
        </w:rPr>
        <w:pPrChange w:id="679" w:author="3287215331@qq.com" w:date="2018-12-31T13:56:00Z">
          <w:pPr>
            <w:pStyle w:val="aa"/>
            <w:adjustRightInd w:val="0"/>
            <w:snapToGrid w:val="0"/>
            <w:ind w:firstLine="480"/>
          </w:pPr>
        </w:pPrChange>
      </w:pPr>
      <w:ins w:id="680" w:author="3287215331@qq.com" w:date="2018-12-31T13:56:00Z">
        <w:r>
          <w:rPr>
            <w:rFonts w:hint="eastAsia"/>
          </w:rPr>
          <w:t>2</w:t>
        </w:r>
        <w:r>
          <w:rPr>
            <w:rFonts w:hint="eastAsia"/>
          </w:rPr>
          <w:t>）</w:t>
        </w:r>
      </w:ins>
      <w:ins w:id="681" w:author="3287215331@qq.com" w:date="2018-12-31T14:00:00Z">
        <w:r w:rsidR="00A025C1">
          <w:rPr>
            <w:rFonts w:hint="eastAsia"/>
          </w:rPr>
          <w:t>处理器生成一个虚拟地址，并将它传送给</w:t>
        </w:r>
        <w:r w:rsidR="00A025C1">
          <w:rPr>
            <w:rFonts w:hint="eastAsia"/>
          </w:rPr>
          <w:t>M</w:t>
        </w:r>
        <w:r w:rsidR="00A025C1">
          <w:t>MU</w:t>
        </w:r>
      </w:ins>
    </w:p>
    <w:p w:rsidR="00A025C1" w:rsidRDefault="00A025C1" w:rsidP="001C2F30">
      <w:pPr>
        <w:pStyle w:val="aa"/>
        <w:adjustRightInd w:val="0"/>
        <w:snapToGrid w:val="0"/>
        <w:ind w:firstLine="480"/>
        <w:rPr>
          <w:ins w:id="682" w:author="3287215331@qq.com" w:date="2018-12-31T14:01:00Z"/>
        </w:rPr>
        <w:pPrChange w:id="683" w:author="3287215331@qq.com" w:date="2018-12-31T13:56:00Z">
          <w:pPr>
            <w:pStyle w:val="aa"/>
            <w:adjustRightInd w:val="0"/>
            <w:snapToGrid w:val="0"/>
            <w:ind w:firstLine="480"/>
          </w:pPr>
        </w:pPrChange>
      </w:pPr>
      <w:ins w:id="684" w:author="3287215331@qq.com" w:date="2018-12-31T14:00:00Z">
        <w:r>
          <w:rPr>
            <w:rFonts w:hint="eastAsia"/>
          </w:rPr>
          <w:t>3</w:t>
        </w:r>
        <w:r>
          <w:rPr>
            <w:rFonts w:hint="eastAsia"/>
          </w:rPr>
          <w:t>）</w:t>
        </w:r>
        <w:r>
          <w:rPr>
            <w:rFonts w:hint="eastAsia"/>
          </w:rPr>
          <w:t>M</w:t>
        </w:r>
        <w:r>
          <w:t>MU</w:t>
        </w:r>
        <w:r>
          <w:rPr>
            <w:rFonts w:hint="eastAsia"/>
          </w:rPr>
          <w:t>生成</w:t>
        </w:r>
        <w:r>
          <w:rPr>
            <w:rFonts w:hint="eastAsia"/>
          </w:rPr>
          <w:t>P</w:t>
        </w:r>
        <w:r>
          <w:t>TE</w:t>
        </w:r>
        <w:r>
          <w:rPr>
            <w:rFonts w:hint="eastAsia"/>
          </w:rPr>
          <w:t>地址，并从高速缓存</w:t>
        </w:r>
        <w:r>
          <w:rPr>
            <w:rFonts w:hint="eastAsia"/>
          </w:rPr>
          <w:t>/</w:t>
        </w:r>
        <w:r>
          <w:rPr>
            <w:rFonts w:hint="eastAsia"/>
          </w:rPr>
          <w:t>主存请求</w:t>
        </w:r>
      </w:ins>
      <w:ins w:id="685" w:author="3287215331@qq.com" w:date="2018-12-31T14:01:00Z">
        <w:r>
          <w:rPr>
            <w:rFonts w:hint="eastAsia"/>
          </w:rPr>
          <w:t>得到它</w:t>
        </w:r>
      </w:ins>
    </w:p>
    <w:p w:rsidR="00A025C1" w:rsidRDefault="00A025C1" w:rsidP="001C2F30">
      <w:pPr>
        <w:pStyle w:val="aa"/>
        <w:adjustRightInd w:val="0"/>
        <w:snapToGrid w:val="0"/>
        <w:ind w:firstLine="480"/>
        <w:rPr>
          <w:ins w:id="686" w:author="3287215331@qq.com" w:date="2018-12-31T14:01:00Z"/>
        </w:rPr>
        <w:pPrChange w:id="687" w:author="3287215331@qq.com" w:date="2018-12-31T13:56:00Z">
          <w:pPr>
            <w:pStyle w:val="aa"/>
            <w:adjustRightInd w:val="0"/>
            <w:snapToGrid w:val="0"/>
            <w:ind w:firstLine="480"/>
          </w:pPr>
        </w:pPrChange>
      </w:pPr>
      <w:ins w:id="688" w:author="3287215331@qq.com" w:date="2018-12-31T14:01:00Z">
        <w:r>
          <w:rPr>
            <w:rFonts w:hint="eastAsia"/>
          </w:rPr>
          <w:t>4</w:t>
        </w:r>
        <w:r>
          <w:rPr>
            <w:rFonts w:hint="eastAsia"/>
          </w:rPr>
          <w:t>）高速缓存</w:t>
        </w:r>
        <w:r>
          <w:rPr>
            <w:rFonts w:hint="eastAsia"/>
          </w:rPr>
          <w:t>/</w:t>
        </w:r>
        <w:r>
          <w:rPr>
            <w:rFonts w:hint="eastAsia"/>
          </w:rPr>
          <w:t>主存向</w:t>
        </w:r>
        <w:r>
          <w:rPr>
            <w:rFonts w:hint="eastAsia"/>
          </w:rPr>
          <w:t>MMU</w:t>
        </w:r>
        <w:r>
          <w:rPr>
            <w:rFonts w:hint="eastAsia"/>
          </w:rPr>
          <w:t>返回</w:t>
        </w:r>
        <w:r>
          <w:rPr>
            <w:rFonts w:hint="eastAsia"/>
          </w:rPr>
          <w:t>PTE</w:t>
        </w:r>
      </w:ins>
    </w:p>
    <w:p w:rsidR="00D1124C" w:rsidRDefault="00A025C1" w:rsidP="001C2F30">
      <w:pPr>
        <w:pStyle w:val="aa"/>
        <w:adjustRightInd w:val="0"/>
        <w:snapToGrid w:val="0"/>
        <w:ind w:firstLine="480"/>
        <w:rPr>
          <w:ins w:id="689" w:author="3287215331@qq.com" w:date="2018-12-31T14:02:00Z"/>
        </w:rPr>
        <w:pPrChange w:id="690" w:author="3287215331@qq.com" w:date="2018-12-31T13:56:00Z">
          <w:pPr>
            <w:pStyle w:val="aa"/>
            <w:adjustRightInd w:val="0"/>
            <w:snapToGrid w:val="0"/>
            <w:ind w:firstLine="480"/>
          </w:pPr>
        </w:pPrChange>
      </w:pPr>
      <w:ins w:id="691" w:author="3287215331@qq.com" w:date="2018-12-31T14:01:00Z">
        <w:r>
          <w:rPr>
            <w:rFonts w:hint="eastAsia"/>
          </w:rPr>
          <w:t>5</w:t>
        </w:r>
        <w:r>
          <w:rPr>
            <w:rFonts w:hint="eastAsia"/>
          </w:rPr>
          <w:t>）</w:t>
        </w:r>
        <w:r>
          <w:rPr>
            <w:rFonts w:hint="eastAsia"/>
          </w:rPr>
          <w:t>PTE</w:t>
        </w:r>
      </w:ins>
      <w:ins w:id="692" w:author="3287215331@qq.com" w:date="2018-12-31T14:02:00Z">
        <w:r>
          <w:rPr>
            <w:rFonts w:hint="eastAsia"/>
          </w:rPr>
          <w:t>中的有效位是</w:t>
        </w:r>
        <w:r>
          <w:rPr>
            <w:rFonts w:hint="eastAsia"/>
          </w:rPr>
          <w:t>0</w:t>
        </w:r>
        <w:r>
          <w:rPr>
            <w:rFonts w:hint="eastAsia"/>
          </w:rPr>
          <w:t>，所以</w:t>
        </w:r>
        <w:r>
          <w:rPr>
            <w:rFonts w:hint="eastAsia"/>
          </w:rPr>
          <w:t>MMU</w:t>
        </w:r>
        <w:r>
          <w:rPr>
            <w:rFonts w:hint="eastAsia"/>
          </w:rPr>
          <w:t>出发了一次异常，传递</w:t>
        </w:r>
        <w:r>
          <w:rPr>
            <w:rFonts w:hint="eastAsia"/>
          </w:rPr>
          <w:t>CPU</w:t>
        </w:r>
        <w:r>
          <w:rPr>
            <w:rFonts w:hint="eastAsia"/>
          </w:rPr>
          <w:t>中的控制到操作系统内核中的缺页异常处理程序。</w:t>
        </w:r>
      </w:ins>
    </w:p>
    <w:p w:rsidR="00D1124C" w:rsidRDefault="00D1124C" w:rsidP="001C2F30">
      <w:pPr>
        <w:pStyle w:val="aa"/>
        <w:adjustRightInd w:val="0"/>
        <w:snapToGrid w:val="0"/>
        <w:ind w:firstLine="480"/>
        <w:rPr>
          <w:ins w:id="693" w:author="3287215331@qq.com" w:date="2018-12-31T14:04:00Z"/>
        </w:rPr>
        <w:pPrChange w:id="694" w:author="3287215331@qq.com" w:date="2018-12-31T13:56:00Z">
          <w:pPr>
            <w:pStyle w:val="aa"/>
            <w:adjustRightInd w:val="0"/>
            <w:snapToGrid w:val="0"/>
            <w:ind w:firstLine="480"/>
          </w:pPr>
        </w:pPrChange>
      </w:pPr>
      <w:ins w:id="695" w:author="3287215331@qq.com" w:date="2018-12-31T14:02:00Z">
        <w:r>
          <w:rPr>
            <w:rFonts w:hint="eastAsia"/>
          </w:rPr>
          <w:t>6</w:t>
        </w:r>
        <w:r>
          <w:rPr>
            <w:rFonts w:hint="eastAsia"/>
          </w:rPr>
          <w:t>）</w:t>
        </w:r>
      </w:ins>
      <w:ins w:id="696" w:author="3287215331@qq.com" w:date="2018-12-31T14:03:00Z">
        <w:r>
          <w:rPr>
            <w:rFonts w:hint="eastAsia"/>
          </w:rPr>
          <w:t>缺页处理程序确认出物理内存中的牺牲页，如果这个页已经被修改了，则把它</w:t>
        </w:r>
      </w:ins>
      <w:ins w:id="697" w:author="3287215331@qq.com" w:date="2018-12-31T14:04:00Z">
        <w:r>
          <w:rPr>
            <w:rFonts w:hint="eastAsia"/>
          </w:rPr>
          <w:t>换到磁盘。</w:t>
        </w:r>
      </w:ins>
    </w:p>
    <w:p w:rsidR="00D1124C" w:rsidRDefault="00D1124C" w:rsidP="001C2F30">
      <w:pPr>
        <w:pStyle w:val="aa"/>
        <w:adjustRightInd w:val="0"/>
        <w:snapToGrid w:val="0"/>
        <w:ind w:firstLine="480"/>
        <w:rPr>
          <w:ins w:id="698" w:author="3287215331@qq.com" w:date="2018-12-31T14:04:00Z"/>
        </w:rPr>
        <w:pPrChange w:id="699" w:author="3287215331@qq.com" w:date="2018-12-31T13:56:00Z">
          <w:pPr>
            <w:pStyle w:val="aa"/>
            <w:adjustRightInd w:val="0"/>
            <w:snapToGrid w:val="0"/>
            <w:ind w:firstLine="480"/>
          </w:pPr>
        </w:pPrChange>
      </w:pPr>
      <w:ins w:id="700" w:author="3287215331@qq.com" w:date="2018-12-31T14:04:00Z">
        <w:r>
          <w:rPr>
            <w:rFonts w:hint="eastAsia"/>
          </w:rPr>
          <w:t>7</w:t>
        </w:r>
        <w:r>
          <w:rPr>
            <w:rFonts w:hint="eastAsia"/>
          </w:rPr>
          <w:t>）缺页处理程序页面调入新的页面，并更新内存中的</w:t>
        </w:r>
        <w:r>
          <w:rPr>
            <w:rFonts w:hint="eastAsia"/>
          </w:rPr>
          <w:t>PTE</w:t>
        </w:r>
      </w:ins>
    </w:p>
    <w:p w:rsidR="000B6263" w:rsidRDefault="00D1124C" w:rsidP="001C2F30">
      <w:pPr>
        <w:pStyle w:val="aa"/>
        <w:adjustRightInd w:val="0"/>
        <w:snapToGrid w:val="0"/>
        <w:ind w:firstLine="480"/>
        <w:pPrChange w:id="701" w:author="3287215331@qq.com" w:date="2018-12-31T13:56:00Z">
          <w:pPr>
            <w:pStyle w:val="aa"/>
            <w:adjustRightInd w:val="0"/>
            <w:snapToGrid w:val="0"/>
            <w:ind w:firstLine="480"/>
          </w:pPr>
        </w:pPrChange>
      </w:pPr>
      <w:ins w:id="702" w:author="3287215331@qq.com" w:date="2018-12-31T14:04:00Z">
        <w:r>
          <w:rPr>
            <w:rFonts w:hint="eastAsia"/>
          </w:rPr>
          <w:t>8</w:t>
        </w:r>
        <w:r>
          <w:rPr>
            <w:rFonts w:hint="eastAsia"/>
          </w:rPr>
          <w:t>）</w:t>
        </w:r>
      </w:ins>
      <w:ins w:id="703" w:author="3287215331@qq.com" w:date="2018-12-31T14:05:00Z">
        <w:r>
          <w:rPr>
            <w:rFonts w:hint="eastAsia"/>
          </w:rPr>
          <w:t>缺页处理程序返回到原来的进程，再次执行导致缺页的命令。</w:t>
        </w:r>
        <w:r>
          <w:rPr>
            <w:rFonts w:hint="eastAsia"/>
          </w:rPr>
          <w:t>CPU</w:t>
        </w:r>
        <w:r>
          <w:rPr>
            <w:rFonts w:hint="eastAsia"/>
          </w:rPr>
          <w:t>将引起缺页的虚拟地址</w:t>
        </w:r>
      </w:ins>
      <w:ins w:id="704" w:author="3287215331@qq.com" w:date="2018-12-31T14:06:00Z">
        <w:r>
          <w:rPr>
            <w:rFonts w:hint="eastAsia"/>
          </w:rPr>
          <w:t>重新发送给</w:t>
        </w:r>
        <w:r w:rsidR="00EA5B11">
          <w:rPr>
            <w:rFonts w:hint="eastAsia"/>
          </w:rPr>
          <w:t>MMU</w:t>
        </w:r>
        <w:r w:rsidR="00EA5B11">
          <w:rPr>
            <w:rFonts w:hint="eastAsia"/>
          </w:rPr>
          <w:t>。因为虚拟页面已经换存在物理内存中，所以就会命中。</w:t>
        </w:r>
      </w:ins>
      <w:del w:id="705" w:author="3287215331@qq.com" w:date="2018-12-31T13:45:00Z">
        <w:r w:rsidR="000B6263" w:rsidDel="008E646D">
          <w:rPr>
            <w:rFonts w:hint="eastAsia"/>
          </w:rPr>
          <w:delText>（</w:delText>
        </w:r>
        <w:r w:rsidR="000B6263" w:rsidDel="000A348E">
          <w:rPr>
            <w:rFonts w:hint="eastAsia"/>
            <w:i/>
          </w:rPr>
          <w:delText>以下格式自行编排，编辑时删除</w:delText>
        </w:r>
        <w:r w:rsidR="000B6263" w:rsidDel="000A348E">
          <w:rPr>
            <w:rFonts w:hint="eastAsia"/>
          </w:rPr>
          <w:delText>）</w:delText>
        </w:r>
      </w:del>
    </w:p>
    <w:p w:rsidR="000B6263" w:rsidDel="00EA5B11" w:rsidRDefault="000B6263">
      <w:pPr>
        <w:pStyle w:val="2"/>
        <w:rPr>
          <w:del w:id="706" w:author="3287215331@qq.com" w:date="2018-12-31T14:06:00Z"/>
          <w:rFonts w:hint="eastAsia"/>
        </w:rPr>
      </w:pPr>
      <w:bookmarkStart w:id="707" w:name="_Toc532238443"/>
      <w:r>
        <w:rPr>
          <w:rFonts w:hint="eastAsia"/>
        </w:rPr>
        <w:t>7.9动态存储分配管理</w:t>
      </w:r>
      <w:bookmarkEnd w:id="707"/>
    </w:p>
    <w:p w:rsidR="000B6263" w:rsidDel="00DF55EB" w:rsidRDefault="000B6263" w:rsidP="00EA5B11">
      <w:pPr>
        <w:pStyle w:val="2"/>
        <w:rPr>
          <w:del w:id="708" w:author="3287215331@qq.com" w:date="2018-12-31T14:10:00Z"/>
        </w:rPr>
        <w:pPrChange w:id="709" w:author="3287215331@qq.com" w:date="2018-12-31T14:06:00Z">
          <w:pPr>
            <w:pStyle w:val="aa"/>
            <w:adjustRightInd w:val="0"/>
            <w:snapToGrid w:val="0"/>
            <w:ind w:firstLine="480"/>
          </w:pPr>
        </w:pPrChange>
      </w:pPr>
      <w:del w:id="710" w:author="3287215331@qq.com" w:date="2018-12-31T14:06:00Z">
        <w:r w:rsidDel="00EA5B11">
          <w:rPr>
            <w:rFonts w:hint="eastAsia"/>
          </w:rPr>
          <w:delText>（</w:delText>
        </w:r>
        <w:r w:rsidDel="00EA5B11">
          <w:rPr>
            <w:rFonts w:hint="eastAsia"/>
            <w:i/>
          </w:rPr>
          <w:delText>以下格式自行编排，编辑时删除</w:delText>
        </w:r>
        <w:r w:rsidDel="00EA5B11">
          <w:rPr>
            <w:rFonts w:hint="eastAsia"/>
          </w:rPr>
          <w:delText>）</w:delText>
        </w:r>
      </w:del>
    </w:p>
    <w:p w:rsidR="00EA5B11" w:rsidRDefault="000B6263" w:rsidP="00DF55EB">
      <w:pPr>
        <w:pStyle w:val="2"/>
        <w:pPrChange w:id="711" w:author="3287215331@qq.com" w:date="2018-12-31T14:10:00Z">
          <w:pPr>
            <w:pStyle w:val="aa"/>
            <w:adjustRightInd w:val="0"/>
            <w:snapToGrid w:val="0"/>
            <w:ind w:firstLine="480"/>
          </w:pPr>
        </w:pPrChange>
      </w:pPr>
      <w:del w:id="712" w:author="3287215331@qq.com" w:date="2018-12-31T14:10:00Z">
        <w:r w:rsidRPr="00EA5B11" w:rsidDel="00DF55EB">
          <w:rPr>
            <w:rFonts w:hint="eastAsia"/>
            <w:rPrChange w:id="713" w:author="3287215331@qq.com" w:date="2018-12-31T14:07:00Z">
              <w:rPr>
                <w:rFonts w:hint="eastAsia"/>
                <w:i/>
              </w:rPr>
            </w:rPrChange>
          </w:rPr>
          <w:delText>Printf</w:delText>
        </w:r>
        <w:r w:rsidRPr="00EA5B11" w:rsidDel="00DF55EB">
          <w:rPr>
            <w:rFonts w:hint="eastAsia"/>
            <w:rPrChange w:id="714" w:author="3287215331@qq.com" w:date="2018-12-31T14:07:00Z">
              <w:rPr>
                <w:rFonts w:hint="eastAsia"/>
                <w:i/>
              </w:rPr>
            </w:rPrChange>
          </w:rPr>
          <w:delText>会调用</w:delText>
        </w:r>
        <w:r w:rsidRPr="00EA5B11" w:rsidDel="00DF55EB">
          <w:rPr>
            <w:rFonts w:hint="eastAsia"/>
            <w:rPrChange w:id="715" w:author="3287215331@qq.com" w:date="2018-12-31T14:07:00Z">
              <w:rPr>
                <w:rFonts w:hint="eastAsia"/>
                <w:i/>
              </w:rPr>
            </w:rPrChange>
          </w:rPr>
          <w:delText>malloc</w:delText>
        </w:r>
      </w:del>
    </w:p>
    <w:p w:rsidR="000B729A" w:rsidRDefault="00DF55EB" w:rsidP="000B729A">
      <w:pPr>
        <w:pStyle w:val="aa"/>
        <w:adjustRightInd w:val="0"/>
        <w:snapToGrid w:val="0"/>
        <w:ind w:firstLine="480"/>
        <w:jc w:val="left"/>
        <w:pPrChange w:id="716" w:author="3287215331@qq.com" w:date="2018-12-31T15:58:00Z">
          <w:pPr>
            <w:pStyle w:val="aa"/>
            <w:adjustRightInd w:val="0"/>
            <w:snapToGrid w:val="0"/>
            <w:ind w:firstLine="480"/>
          </w:pPr>
        </w:pPrChange>
      </w:pPr>
      <w:r>
        <w:rPr>
          <w:rFonts w:hint="eastAsia"/>
        </w:rPr>
        <w:t>总的来说，</w:t>
      </w:r>
      <w:r w:rsidRPr="00DF55EB">
        <w:rPr>
          <w:rFonts w:hint="eastAsia"/>
        </w:rPr>
        <w:t>动态内存分配器维护着一个进程的虚拟内存区域</w:t>
      </w:r>
      <w:r>
        <w:rPr>
          <w:rFonts w:hint="eastAsia"/>
        </w:rPr>
        <w:t>，称为堆（</w:t>
      </w:r>
      <w:r w:rsidR="000B729A">
        <w:rPr>
          <w:rFonts w:hint="eastAsia"/>
        </w:rPr>
        <w:t>heap</w:t>
      </w:r>
      <w:r w:rsidR="000B729A">
        <w:rPr>
          <w:rFonts w:hint="eastAsia"/>
        </w:rPr>
        <w:t>）。而</w:t>
      </w:r>
      <w:r>
        <w:rPr>
          <w:rFonts w:hint="eastAsia"/>
        </w:rPr>
        <w:t>分配器分为两种基本风格：显式分配器和</w:t>
      </w:r>
      <w:r w:rsidRPr="00DF55EB">
        <w:rPr>
          <w:rFonts w:hint="eastAsia"/>
        </w:rPr>
        <w:t>隐式分配器。</w:t>
      </w:r>
    </w:p>
    <w:p w:rsidR="000B729A" w:rsidRDefault="000B729A" w:rsidP="000B729A">
      <w:pPr>
        <w:pStyle w:val="aa"/>
        <w:adjustRightInd w:val="0"/>
        <w:snapToGrid w:val="0"/>
        <w:ind w:firstLine="480"/>
        <w:jc w:val="left"/>
        <w:pPrChange w:id="717" w:author="3287215331@qq.com" w:date="2018-12-31T15:58:00Z">
          <w:pPr>
            <w:pStyle w:val="aa"/>
            <w:adjustRightInd w:val="0"/>
            <w:snapToGrid w:val="0"/>
            <w:ind w:firstLine="480"/>
          </w:pPr>
        </w:pPrChange>
      </w:pPr>
      <w:r>
        <w:rPr>
          <w:rFonts w:hint="eastAsia"/>
        </w:rPr>
        <w:t>1</w:t>
      </w:r>
      <w:r>
        <w:rPr>
          <w:rFonts w:hint="eastAsia"/>
        </w:rPr>
        <w:t>）而显式分配器必须在严格的约束条件下工作</w:t>
      </w:r>
    </w:p>
    <w:p w:rsidR="008D544D" w:rsidRDefault="000B729A" w:rsidP="000B729A">
      <w:pPr>
        <w:pStyle w:val="aa"/>
        <w:adjustRightInd w:val="0"/>
        <w:snapToGrid w:val="0"/>
        <w:ind w:firstLine="480"/>
        <w:jc w:val="left"/>
        <w:pPrChange w:id="718" w:author="3287215331@qq.com" w:date="2018-12-31T15:58:00Z">
          <w:pPr>
            <w:pStyle w:val="aa"/>
            <w:adjustRightInd w:val="0"/>
            <w:snapToGrid w:val="0"/>
            <w:ind w:firstLine="480"/>
          </w:pPr>
        </w:pPrChange>
      </w:pPr>
      <w:r>
        <w:rPr>
          <w:rFonts w:hint="eastAsia"/>
        </w:rPr>
        <w:t>必须处理任意请求序列；立即响应请求；只使用堆；对齐块；不修改已分配的块。</w:t>
      </w:r>
    </w:p>
    <w:p w:rsidR="008D544D" w:rsidRDefault="008D544D" w:rsidP="000B729A">
      <w:pPr>
        <w:pStyle w:val="aa"/>
        <w:adjustRightInd w:val="0"/>
        <w:snapToGrid w:val="0"/>
        <w:ind w:firstLine="480"/>
        <w:jc w:val="left"/>
        <w:pPrChange w:id="719" w:author="3287215331@qq.com" w:date="2018-12-31T15:58:00Z">
          <w:pPr>
            <w:pStyle w:val="aa"/>
            <w:adjustRightInd w:val="0"/>
            <w:snapToGrid w:val="0"/>
            <w:ind w:firstLine="480"/>
          </w:pPr>
        </w:pPrChange>
      </w:pPr>
      <w:r>
        <w:rPr>
          <w:rFonts w:hint="eastAsia"/>
        </w:rPr>
        <w:lastRenderedPageBreak/>
        <w:t>2</w:t>
      </w:r>
      <w:r>
        <w:rPr>
          <w:rFonts w:hint="eastAsia"/>
        </w:rPr>
        <w:t>）分配器的编写应该实现：吞吐率最大化；内存使用率最大化（两者相互冲突）。</w:t>
      </w:r>
    </w:p>
    <w:p w:rsidR="008D544D" w:rsidRDefault="008D544D" w:rsidP="000B729A">
      <w:pPr>
        <w:pStyle w:val="aa"/>
        <w:adjustRightInd w:val="0"/>
        <w:snapToGrid w:val="0"/>
        <w:ind w:firstLine="480"/>
        <w:jc w:val="left"/>
        <w:pPrChange w:id="720" w:author="3287215331@qq.com" w:date="2018-12-31T15:58:00Z">
          <w:pPr>
            <w:pStyle w:val="aa"/>
            <w:adjustRightInd w:val="0"/>
            <w:snapToGrid w:val="0"/>
            <w:ind w:firstLine="480"/>
          </w:pPr>
        </w:pPrChange>
      </w:pPr>
      <w:r>
        <w:rPr>
          <w:rFonts w:hint="eastAsia"/>
        </w:rPr>
        <w:t>3</w:t>
      </w:r>
      <w:r>
        <w:rPr>
          <w:rFonts w:hint="eastAsia"/>
        </w:rPr>
        <w:t>）我们需要注意这几个问题：空闲块组织方式；放置策略；分割策略；合并策略。</w:t>
      </w:r>
    </w:p>
    <w:p w:rsidR="008D544D" w:rsidRDefault="008D544D" w:rsidP="000B729A">
      <w:pPr>
        <w:pStyle w:val="aa"/>
        <w:adjustRightInd w:val="0"/>
        <w:snapToGrid w:val="0"/>
        <w:ind w:firstLine="480"/>
        <w:jc w:val="left"/>
        <w:pPrChange w:id="721" w:author="3287215331@qq.com" w:date="2018-12-31T15:58:00Z">
          <w:pPr>
            <w:pStyle w:val="aa"/>
            <w:adjustRightInd w:val="0"/>
            <w:snapToGrid w:val="0"/>
            <w:ind w:firstLine="480"/>
          </w:pPr>
        </w:pPrChange>
      </w:pPr>
      <w:r>
        <w:rPr>
          <w:rFonts w:hint="eastAsia"/>
        </w:rPr>
        <w:t>4</w:t>
      </w:r>
      <w:r>
        <w:rPr>
          <w:rFonts w:hint="eastAsia"/>
        </w:rPr>
        <w:t>）带边界标记的隐式空闲链表可以提高空闲块合并效率；显式空闲链表可以有效地实现空闲块的快速查找与合并等操作；分离空闲链表采用大小类的方式标记空闲块；分离适配方法快速而且内存使用效率较高。</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22" w:author="3287215331@qq.com" w:date="2018-12-31T16:13:00Z">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978"/>
        <w:gridCol w:w="1102"/>
        <w:tblGridChange w:id="723">
          <w:tblGrid>
            <w:gridCol w:w="5025"/>
            <w:gridCol w:w="2887"/>
          </w:tblGrid>
        </w:tblGridChange>
      </w:tblGrid>
      <w:tr w:rsidR="000C7E7F" w:rsidRPr="007873D3" w:rsidTr="000C7E7F">
        <w:trPr>
          <w:jc w:val="center"/>
          <w:trPrChange w:id="724" w:author="3287215331@qq.com" w:date="2018-12-31T16:13:00Z">
            <w:trPr>
              <w:jc w:val="center"/>
            </w:trPr>
          </w:trPrChange>
        </w:trPr>
        <w:tc>
          <w:tcPr>
            <w:tcW w:w="2978" w:type="dxa"/>
            <w:shd w:val="clear" w:color="auto" w:fill="auto"/>
            <w:vAlign w:val="center"/>
            <w:tcPrChange w:id="725" w:author="3287215331@qq.com" w:date="2018-12-31T16:13:00Z">
              <w:tcPr>
                <w:tcW w:w="5025" w:type="dxa"/>
                <w:shd w:val="clear" w:color="auto" w:fill="auto"/>
                <w:vAlign w:val="center"/>
              </w:tcPr>
            </w:tcPrChange>
          </w:tcPr>
          <w:p w:rsidR="000C7E7F" w:rsidRPr="007873D3" w:rsidRDefault="000C7E7F" w:rsidP="00F97846">
            <w:pPr>
              <w:widowControl w:val="0"/>
              <w:rPr>
                <w:rFonts w:hint="eastAsia"/>
                <w:color w:val="FF0000"/>
                <w:sz w:val="28"/>
              </w:rPr>
            </w:pPr>
            <w:r w:rsidRPr="007873D3">
              <w:rPr>
                <w:rFonts w:hint="eastAsia"/>
                <w:color w:val="FF0000"/>
                <w:sz w:val="28"/>
              </w:rPr>
              <w:t>31</w:t>
            </w:r>
            <w:r>
              <w:rPr>
                <w:color w:val="FF0000"/>
                <w:sz w:val="28"/>
              </w:rPr>
              <w:t xml:space="preserve">                </w:t>
            </w:r>
            <w:r w:rsidRPr="007873D3">
              <w:rPr>
                <w:rFonts w:hint="eastAsia"/>
                <w:color w:val="FF0000"/>
                <w:sz w:val="28"/>
              </w:rPr>
              <w:t>3</w:t>
            </w:r>
          </w:p>
        </w:tc>
        <w:tc>
          <w:tcPr>
            <w:tcW w:w="1102" w:type="dxa"/>
            <w:shd w:val="clear" w:color="auto" w:fill="auto"/>
            <w:vAlign w:val="center"/>
            <w:tcPrChange w:id="726" w:author="3287215331@qq.com" w:date="2018-12-31T16:13:00Z">
              <w:tcPr>
                <w:tcW w:w="2887" w:type="dxa"/>
                <w:shd w:val="clear" w:color="auto" w:fill="auto"/>
                <w:vAlign w:val="center"/>
              </w:tcPr>
            </w:tcPrChange>
          </w:tcPr>
          <w:p w:rsidR="000C7E7F" w:rsidRPr="007873D3" w:rsidRDefault="000C7E7F" w:rsidP="00F97846">
            <w:pPr>
              <w:widowControl w:val="0"/>
              <w:jc w:val="distribute"/>
              <w:rPr>
                <w:rFonts w:hint="eastAsia"/>
                <w:color w:val="FF0000"/>
                <w:sz w:val="28"/>
              </w:rPr>
            </w:pPr>
            <w:r w:rsidRPr="007873D3">
              <w:rPr>
                <w:rFonts w:hint="eastAsia"/>
                <w:color w:val="FF0000"/>
                <w:sz w:val="28"/>
              </w:rPr>
              <w:t>210</w:t>
            </w:r>
          </w:p>
        </w:tc>
      </w:tr>
      <w:tr w:rsidR="000C7E7F" w:rsidRPr="007873D3" w:rsidTr="000C7E7F">
        <w:trPr>
          <w:jc w:val="center"/>
          <w:trPrChange w:id="727" w:author="3287215331@qq.com" w:date="2018-12-31T16:13:00Z">
            <w:trPr>
              <w:jc w:val="center"/>
            </w:trPr>
          </w:trPrChange>
        </w:trPr>
        <w:tc>
          <w:tcPr>
            <w:tcW w:w="2978" w:type="dxa"/>
            <w:shd w:val="clear" w:color="auto" w:fill="auto"/>
            <w:vAlign w:val="center"/>
            <w:tcPrChange w:id="728" w:author="3287215331@qq.com" w:date="2018-12-31T16:13:00Z">
              <w:tcPr>
                <w:tcW w:w="5025" w:type="dxa"/>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块大小（头部）</w:t>
            </w:r>
          </w:p>
        </w:tc>
        <w:tc>
          <w:tcPr>
            <w:tcW w:w="1102" w:type="dxa"/>
            <w:shd w:val="clear" w:color="auto" w:fill="auto"/>
            <w:vAlign w:val="center"/>
            <w:tcPrChange w:id="729" w:author="3287215331@qq.com" w:date="2018-12-31T16:13:00Z">
              <w:tcPr>
                <w:tcW w:w="2887" w:type="dxa"/>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a</w:t>
            </w:r>
            <w:r w:rsidRPr="007873D3">
              <w:rPr>
                <w:color w:val="FF0000"/>
                <w:sz w:val="28"/>
              </w:rPr>
              <w:t>/f</w:t>
            </w:r>
          </w:p>
        </w:tc>
      </w:tr>
      <w:tr w:rsidR="000C7E7F" w:rsidRPr="007873D3" w:rsidTr="000C7E7F">
        <w:trPr>
          <w:jc w:val="center"/>
          <w:trPrChange w:id="730" w:author="3287215331@qq.com" w:date="2018-12-31T16:13:00Z">
            <w:trPr>
              <w:jc w:val="center"/>
            </w:trPr>
          </w:trPrChange>
        </w:trPr>
        <w:tc>
          <w:tcPr>
            <w:tcW w:w="4080" w:type="dxa"/>
            <w:gridSpan w:val="2"/>
            <w:shd w:val="clear" w:color="auto" w:fill="auto"/>
            <w:vAlign w:val="center"/>
            <w:tcPrChange w:id="731" w:author="3287215331@qq.com" w:date="2018-12-31T16:13:00Z">
              <w:tcPr>
                <w:tcW w:w="7912" w:type="dxa"/>
                <w:gridSpan w:val="2"/>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pred</w:t>
            </w:r>
            <w:r w:rsidRPr="007873D3">
              <w:rPr>
                <w:rFonts w:hint="eastAsia"/>
                <w:color w:val="FF0000"/>
                <w:sz w:val="28"/>
              </w:rPr>
              <w:t>（祖先）</w:t>
            </w:r>
          </w:p>
        </w:tc>
      </w:tr>
      <w:tr w:rsidR="000C7E7F" w:rsidRPr="007873D3" w:rsidTr="000C7E7F">
        <w:trPr>
          <w:jc w:val="center"/>
          <w:trPrChange w:id="732" w:author="3287215331@qq.com" w:date="2018-12-31T16:13:00Z">
            <w:trPr>
              <w:jc w:val="center"/>
            </w:trPr>
          </w:trPrChange>
        </w:trPr>
        <w:tc>
          <w:tcPr>
            <w:tcW w:w="4080" w:type="dxa"/>
            <w:gridSpan w:val="2"/>
            <w:shd w:val="clear" w:color="auto" w:fill="auto"/>
            <w:vAlign w:val="center"/>
            <w:tcPrChange w:id="733" w:author="3287215331@qq.com" w:date="2018-12-31T16:13:00Z">
              <w:tcPr>
                <w:tcW w:w="7912" w:type="dxa"/>
                <w:gridSpan w:val="2"/>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succ</w:t>
            </w:r>
            <w:r w:rsidRPr="007873D3">
              <w:rPr>
                <w:rFonts w:hint="eastAsia"/>
                <w:color w:val="FF0000"/>
                <w:sz w:val="28"/>
              </w:rPr>
              <w:t>（后继）</w:t>
            </w:r>
          </w:p>
        </w:tc>
      </w:tr>
      <w:tr w:rsidR="000C7E7F" w:rsidRPr="007873D3" w:rsidTr="000C7E7F">
        <w:trPr>
          <w:trHeight w:val="815"/>
          <w:jc w:val="center"/>
          <w:trPrChange w:id="734" w:author="3287215331@qq.com" w:date="2018-12-31T16:13:00Z">
            <w:trPr>
              <w:trHeight w:val="815"/>
              <w:jc w:val="center"/>
            </w:trPr>
          </w:trPrChange>
        </w:trPr>
        <w:tc>
          <w:tcPr>
            <w:tcW w:w="4080" w:type="dxa"/>
            <w:gridSpan w:val="2"/>
            <w:shd w:val="clear" w:color="auto" w:fill="auto"/>
            <w:vAlign w:val="center"/>
            <w:tcPrChange w:id="735" w:author="3287215331@qq.com" w:date="2018-12-31T16:13:00Z">
              <w:tcPr>
                <w:tcW w:w="7912" w:type="dxa"/>
                <w:gridSpan w:val="2"/>
                <w:shd w:val="clear" w:color="auto" w:fill="auto"/>
                <w:vAlign w:val="center"/>
              </w:tcPr>
            </w:tcPrChange>
          </w:tcPr>
          <w:p w:rsidR="000C7E7F" w:rsidRPr="007873D3" w:rsidRDefault="000C7E7F" w:rsidP="00F97846">
            <w:pPr>
              <w:widowControl w:val="0"/>
              <w:jc w:val="center"/>
              <w:rPr>
                <w:rFonts w:hint="eastAsia"/>
                <w:color w:val="FF0000"/>
                <w:sz w:val="28"/>
              </w:rPr>
            </w:pPr>
          </w:p>
        </w:tc>
      </w:tr>
      <w:tr w:rsidR="000C7E7F" w:rsidRPr="007873D3" w:rsidTr="000C7E7F">
        <w:trPr>
          <w:jc w:val="center"/>
          <w:trPrChange w:id="736" w:author="3287215331@qq.com" w:date="2018-12-31T16:13:00Z">
            <w:trPr>
              <w:jc w:val="center"/>
            </w:trPr>
          </w:trPrChange>
        </w:trPr>
        <w:tc>
          <w:tcPr>
            <w:tcW w:w="4080" w:type="dxa"/>
            <w:gridSpan w:val="2"/>
            <w:shd w:val="clear" w:color="auto" w:fill="auto"/>
            <w:vAlign w:val="center"/>
            <w:tcPrChange w:id="737" w:author="3287215331@qq.com" w:date="2018-12-31T16:13:00Z">
              <w:tcPr>
                <w:tcW w:w="7912" w:type="dxa"/>
                <w:gridSpan w:val="2"/>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填充（可选）</w:t>
            </w:r>
          </w:p>
        </w:tc>
      </w:tr>
      <w:tr w:rsidR="000C7E7F" w:rsidRPr="007873D3" w:rsidTr="000C7E7F">
        <w:trPr>
          <w:jc w:val="center"/>
          <w:trPrChange w:id="738" w:author="3287215331@qq.com" w:date="2018-12-31T16:13:00Z">
            <w:trPr>
              <w:jc w:val="center"/>
            </w:trPr>
          </w:trPrChange>
        </w:trPr>
        <w:tc>
          <w:tcPr>
            <w:tcW w:w="2978" w:type="dxa"/>
            <w:shd w:val="clear" w:color="auto" w:fill="auto"/>
            <w:vAlign w:val="center"/>
            <w:tcPrChange w:id="739" w:author="3287215331@qq.com" w:date="2018-12-31T16:13:00Z">
              <w:tcPr>
                <w:tcW w:w="5025" w:type="dxa"/>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块大小（脚部）</w:t>
            </w:r>
          </w:p>
        </w:tc>
        <w:tc>
          <w:tcPr>
            <w:tcW w:w="1102" w:type="dxa"/>
            <w:shd w:val="clear" w:color="auto" w:fill="auto"/>
            <w:vAlign w:val="center"/>
            <w:tcPrChange w:id="740" w:author="3287215331@qq.com" w:date="2018-12-31T16:13:00Z">
              <w:tcPr>
                <w:tcW w:w="2887" w:type="dxa"/>
                <w:shd w:val="clear" w:color="auto" w:fill="auto"/>
                <w:vAlign w:val="center"/>
              </w:tcPr>
            </w:tcPrChange>
          </w:tcPr>
          <w:p w:rsidR="000C7E7F" w:rsidRPr="007873D3" w:rsidRDefault="000C7E7F" w:rsidP="00F97846">
            <w:pPr>
              <w:widowControl w:val="0"/>
              <w:jc w:val="center"/>
              <w:rPr>
                <w:rFonts w:hint="eastAsia"/>
                <w:color w:val="FF0000"/>
                <w:sz w:val="28"/>
              </w:rPr>
            </w:pPr>
            <w:r w:rsidRPr="007873D3">
              <w:rPr>
                <w:rFonts w:hint="eastAsia"/>
                <w:color w:val="FF0000"/>
                <w:sz w:val="28"/>
              </w:rPr>
              <w:t>a</w:t>
            </w:r>
            <w:r w:rsidRPr="007873D3">
              <w:rPr>
                <w:color w:val="FF0000"/>
                <w:sz w:val="28"/>
              </w:rPr>
              <w:t>/f</w:t>
            </w:r>
          </w:p>
        </w:tc>
      </w:tr>
    </w:tbl>
    <w:p w:rsidR="000C7E7F" w:rsidRDefault="000C7E7F" w:rsidP="000C7E7F">
      <w:pPr>
        <w:pStyle w:val="aa"/>
        <w:adjustRightInd w:val="0"/>
        <w:snapToGrid w:val="0"/>
        <w:ind w:firstLine="480"/>
        <w:jc w:val="center"/>
        <w:pPrChange w:id="741" w:author="3287215331@qq.com" w:date="2018-12-31T16:13:00Z">
          <w:pPr>
            <w:pStyle w:val="aa"/>
            <w:adjustRightInd w:val="0"/>
            <w:snapToGrid w:val="0"/>
            <w:ind w:firstLine="480"/>
          </w:pPr>
        </w:pPrChange>
      </w:pPr>
      <w:r>
        <w:rPr>
          <w:rFonts w:hint="eastAsia"/>
        </w:rPr>
        <w:t>显示空闲链表结构</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3"/>
        <w:gridCol w:w="711"/>
        <w:tblGridChange w:id="742">
          <w:tblGrid>
            <w:gridCol w:w="2412"/>
            <w:gridCol w:w="3453"/>
            <w:gridCol w:w="711"/>
            <w:gridCol w:w="1245"/>
          </w:tblGrid>
        </w:tblGridChange>
      </w:tblGrid>
      <w:tr w:rsidR="000C7E7F" w:rsidRPr="00307B00" w:rsidTr="00F97846">
        <w:trPr>
          <w:jc w:val="center"/>
          <w:ins w:id="743" w:author="3287215331@qq.com" w:date="2018-12-31T16:16:00Z"/>
        </w:trPr>
        <w:tc>
          <w:tcPr>
            <w:tcW w:w="3453" w:type="dxa"/>
            <w:shd w:val="clear" w:color="auto" w:fill="auto"/>
            <w:vAlign w:val="center"/>
          </w:tcPr>
          <w:p w:rsidR="000C7E7F" w:rsidRPr="00307B00" w:rsidRDefault="000C7E7F" w:rsidP="00F97846">
            <w:pPr>
              <w:pStyle w:val="aa"/>
              <w:widowControl w:val="0"/>
              <w:adjustRightInd w:val="0"/>
              <w:snapToGrid w:val="0"/>
              <w:ind w:firstLineChars="0" w:firstLine="0"/>
              <w:jc w:val="center"/>
              <w:rPr>
                <w:ins w:id="744" w:author="3287215331@qq.com" w:date="2018-12-31T16:16:00Z"/>
                <w:rFonts w:hint="eastAsia"/>
                <w:color w:val="FF0000"/>
              </w:rPr>
            </w:pPr>
            <w:ins w:id="745" w:author="3287215331@qq.com" w:date="2018-12-31T16:16:00Z">
              <w:r w:rsidRPr="00307B00">
                <w:rPr>
                  <w:rFonts w:hint="eastAsia"/>
                  <w:color w:val="FF0000"/>
                </w:rPr>
                <w:t>块大小</w:t>
              </w:r>
              <w:r>
                <w:rPr>
                  <w:rFonts w:hint="eastAsia"/>
                  <w:color w:val="FF0000"/>
                </w:rPr>
                <w:t>（头部）</w:t>
              </w:r>
            </w:ins>
          </w:p>
        </w:tc>
        <w:tc>
          <w:tcPr>
            <w:tcW w:w="711" w:type="dxa"/>
            <w:shd w:val="clear" w:color="auto" w:fill="auto"/>
            <w:vAlign w:val="center"/>
          </w:tcPr>
          <w:p w:rsidR="000C7E7F" w:rsidRPr="00307B00" w:rsidRDefault="000C7E7F" w:rsidP="00F97846">
            <w:pPr>
              <w:pStyle w:val="aa"/>
              <w:widowControl w:val="0"/>
              <w:adjustRightInd w:val="0"/>
              <w:snapToGrid w:val="0"/>
              <w:ind w:firstLineChars="0" w:firstLine="0"/>
              <w:jc w:val="center"/>
              <w:rPr>
                <w:ins w:id="746" w:author="3287215331@qq.com" w:date="2018-12-31T16:16:00Z"/>
                <w:rFonts w:hint="eastAsia"/>
                <w:color w:val="FF0000"/>
              </w:rPr>
            </w:pPr>
            <w:ins w:id="747" w:author="3287215331@qq.com" w:date="2018-12-31T16:16:00Z">
              <w:r w:rsidRPr="00307B00">
                <w:rPr>
                  <w:color w:val="FF0000"/>
                </w:rPr>
                <w:t>a/f</w:t>
              </w:r>
            </w:ins>
          </w:p>
        </w:tc>
      </w:tr>
      <w:tr w:rsidR="000C7E7F" w:rsidTr="000C7E7F">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48" w:author="3287215331@qq.com" w:date="2018-12-31T16:14:00Z">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749" w:author="3287215331@qq.com" w:date="2018-12-31T16:14:00Z">
            <w:trPr>
              <w:jc w:val="center"/>
            </w:trPr>
          </w:trPrChange>
        </w:trPr>
        <w:tc>
          <w:tcPr>
            <w:tcW w:w="4164" w:type="dxa"/>
            <w:gridSpan w:val="2"/>
            <w:shd w:val="clear" w:color="auto" w:fill="auto"/>
            <w:vAlign w:val="center"/>
            <w:tcPrChange w:id="750" w:author="3287215331@qq.com" w:date="2018-12-31T16:14:00Z">
              <w:tcPr>
                <w:tcW w:w="7821" w:type="dxa"/>
                <w:gridSpan w:val="4"/>
                <w:shd w:val="clear" w:color="auto" w:fill="auto"/>
                <w:vAlign w:val="center"/>
              </w:tcPr>
            </w:tcPrChange>
          </w:tcPr>
          <w:p w:rsidR="000C7E7F" w:rsidRDefault="000C7E7F" w:rsidP="00F97846">
            <w:pPr>
              <w:pStyle w:val="aa"/>
              <w:widowControl w:val="0"/>
              <w:adjustRightInd w:val="0"/>
              <w:snapToGrid w:val="0"/>
              <w:ind w:firstLineChars="0" w:firstLine="0"/>
              <w:jc w:val="center"/>
            </w:pPr>
            <w:r>
              <w:rPr>
                <w:rFonts w:hint="eastAsia"/>
              </w:rPr>
              <w:t>有效载荷</w:t>
            </w:r>
          </w:p>
          <w:p w:rsidR="000C7E7F" w:rsidRDefault="000C7E7F" w:rsidP="00F97846">
            <w:pPr>
              <w:pStyle w:val="aa"/>
              <w:widowControl w:val="0"/>
              <w:adjustRightInd w:val="0"/>
              <w:snapToGrid w:val="0"/>
              <w:ind w:firstLineChars="0" w:firstLine="0"/>
              <w:jc w:val="center"/>
              <w:rPr>
                <w:rFonts w:hint="eastAsia"/>
              </w:rPr>
            </w:pPr>
            <w:r>
              <w:rPr>
                <w:rFonts w:hint="eastAsia"/>
              </w:rPr>
              <w:t>（只包括已分配的块）</w:t>
            </w:r>
          </w:p>
        </w:tc>
      </w:tr>
      <w:tr w:rsidR="000C7E7F" w:rsidTr="000C7E7F">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51" w:author="3287215331@qq.com" w:date="2018-12-31T16:14:00Z">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752" w:author="3287215331@qq.com" w:date="2018-12-31T16:14:00Z">
            <w:trPr>
              <w:jc w:val="center"/>
            </w:trPr>
          </w:trPrChange>
        </w:trPr>
        <w:tc>
          <w:tcPr>
            <w:tcW w:w="4164" w:type="dxa"/>
            <w:gridSpan w:val="2"/>
            <w:shd w:val="clear" w:color="auto" w:fill="auto"/>
            <w:vAlign w:val="center"/>
            <w:tcPrChange w:id="753" w:author="3287215331@qq.com" w:date="2018-12-31T16:14:00Z">
              <w:tcPr>
                <w:tcW w:w="7821" w:type="dxa"/>
                <w:gridSpan w:val="4"/>
                <w:shd w:val="clear" w:color="auto" w:fill="auto"/>
                <w:vAlign w:val="center"/>
              </w:tcPr>
            </w:tcPrChange>
          </w:tcPr>
          <w:p w:rsidR="000C7E7F" w:rsidRDefault="000C7E7F" w:rsidP="00F97846">
            <w:pPr>
              <w:pStyle w:val="aa"/>
              <w:widowControl w:val="0"/>
              <w:adjustRightInd w:val="0"/>
              <w:snapToGrid w:val="0"/>
              <w:ind w:firstLineChars="0" w:firstLine="0"/>
              <w:jc w:val="center"/>
              <w:rPr>
                <w:rFonts w:hint="eastAsia"/>
              </w:rPr>
            </w:pPr>
            <w:r>
              <w:rPr>
                <w:rFonts w:hint="eastAsia"/>
              </w:rPr>
              <w:t>填充（可选）</w:t>
            </w:r>
          </w:p>
        </w:tc>
      </w:tr>
      <w:tr w:rsidR="000C7E7F" w:rsidRPr="00307B00" w:rsidTr="000C7E7F">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54" w:author="3287215331@qq.com" w:date="2018-12-31T16:14:00Z">
            <w:tblPrEx>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trPrChange w:id="755" w:author="3287215331@qq.com" w:date="2018-12-31T16:14:00Z">
            <w:trPr>
              <w:jc w:val="center"/>
            </w:trPr>
          </w:trPrChange>
        </w:trPr>
        <w:tc>
          <w:tcPr>
            <w:tcW w:w="3453" w:type="dxa"/>
            <w:shd w:val="clear" w:color="auto" w:fill="auto"/>
            <w:vAlign w:val="center"/>
            <w:tcPrChange w:id="756" w:author="3287215331@qq.com" w:date="2018-12-31T16:14:00Z">
              <w:tcPr>
                <w:tcW w:w="5865" w:type="dxa"/>
                <w:gridSpan w:val="2"/>
                <w:shd w:val="clear" w:color="auto" w:fill="auto"/>
                <w:vAlign w:val="center"/>
              </w:tcPr>
            </w:tcPrChange>
          </w:tcPr>
          <w:p w:rsidR="000C7E7F" w:rsidRPr="00307B00" w:rsidRDefault="000C7E7F" w:rsidP="00F97846">
            <w:pPr>
              <w:pStyle w:val="aa"/>
              <w:widowControl w:val="0"/>
              <w:adjustRightInd w:val="0"/>
              <w:snapToGrid w:val="0"/>
              <w:ind w:firstLineChars="0" w:firstLine="0"/>
              <w:jc w:val="center"/>
              <w:rPr>
                <w:rFonts w:hint="eastAsia"/>
                <w:color w:val="FF0000"/>
              </w:rPr>
            </w:pPr>
            <w:r w:rsidRPr="00307B00">
              <w:rPr>
                <w:rFonts w:hint="eastAsia"/>
                <w:color w:val="FF0000"/>
              </w:rPr>
              <w:t>块大小</w:t>
            </w:r>
            <w:ins w:id="757" w:author="3287215331@qq.com" w:date="2018-12-31T16:16:00Z">
              <w:r>
                <w:rPr>
                  <w:rFonts w:hint="eastAsia"/>
                  <w:color w:val="FF0000"/>
                </w:rPr>
                <w:t>（脚部）</w:t>
              </w:r>
            </w:ins>
          </w:p>
        </w:tc>
        <w:tc>
          <w:tcPr>
            <w:tcW w:w="711" w:type="dxa"/>
            <w:shd w:val="clear" w:color="auto" w:fill="auto"/>
            <w:vAlign w:val="center"/>
            <w:tcPrChange w:id="758" w:author="3287215331@qq.com" w:date="2018-12-31T16:14:00Z">
              <w:tcPr>
                <w:tcW w:w="1956" w:type="dxa"/>
                <w:gridSpan w:val="2"/>
                <w:shd w:val="clear" w:color="auto" w:fill="auto"/>
                <w:vAlign w:val="center"/>
              </w:tcPr>
            </w:tcPrChange>
          </w:tcPr>
          <w:p w:rsidR="000C7E7F" w:rsidRPr="00307B00" w:rsidRDefault="000C7E7F" w:rsidP="00F97846">
            <w:pPr>
              <w:pStyle w:val="aa"/>
              <w:widowControl w:val="0"/>
              <w:adjustRightInd w:val="0"/>
              <w:snapToGrid w:val="0"/>
              <w:ind w:firstLineChars="0" w:firstLine="0"/>
              <w:jc w:val="center"/>
              <w:rPr>
                <w:rFonts w:hint="eastAsia"/>
                <w:color w:val="FF0000"/>
              </w:rPr>
            </w:pPr>
            <w:r w:rsidRPr="00307B00">
              <w:rPr>
                <w:color w:val="FF0000"/>
              </w:rPr>
              <w:t>a/f</w:t>
            </w:r>
          </w:p>
        </w:tc>
      </w:tr>
    </w:tbl>
    <w:p w:rsidR="000C7E7F" w:rsidRDefault="000C7E7F" w:rsidP="000C7E7F">
      <w:pPr>
        <w:pStyle w:val="aa"/>
        <w:adjustRightInd w:val="0"/>
        <w:snapToGrid w:val="0"/>
        <w:ind w:firstLine="480"/>
        <w:jc w:val="center"/>
        <w:rPr>
          <w:rFonts w:hint="eastAsia"/>
        </w:rPr>
        <w:pPrChange w:id="759" w:author="3287215331@qq.com" w:date="2018-12-31T16:13:00Z">
          <w:pPr>
            <w:pStyle w:val="aa"/>
            <w:adjustRightInd w:val="0"/>
            <w:snapToGrid w:val="0"/>
            <w:ind w:firstLine="480"/>
          </w:pPr>
        </w:pPrChange>
      </w:pPr>
      <w:ins w:id="760" w:author="3287215331@qq.com" w:date="2018-12-31T16:16:00Z">
        <w:r>
          <w:rPr>
            <w:rFonts w:hint="eastAsia"/>
          </w:rPr>
          <w:t>带边界标签的隐式空闲链表</w:t>
        </w:r>
      </w:ins>
    </w:p>
    <w:p w:rsidR="000C7E7F" w:rsidRDefault="008D544D" w:rsidP="000B729A">
      <w:pPr>
        <w:pStyle w:val="aa"/>
        <w:adjustRightInd w:val="0"/>
        <w:snapToGrid w:val="0"/>
        <w:ind w:firstLine="480"/>
        <w:jc w:val="left"/>
        <w:pPrChange w:id="761" w:author="3287215331@qq.com" w:date="2018-12-31T15:58:00Z">
          <w:pPr>
            <w:pStyle w:val="aa"/>
            <w:adjustRightInd w:val="0"/>
            <w:snapToGrid w:val="0"/>
            <w:ind w:firstLine="480"/>
          </w:pPr>
        </w:pPrChange>
      </w:pPr>
      <w:r>
        <w:rPr>
          <w:rFonts w:hint="eastAsia"/>
        </w:rPr>
        <w:t>5</w:t>
      </w:r>
      <w:r>
        <w:rPr>
          <w:rFonts w:hint="eastAsia"/>
        </w:rPr>
        <w:t>）适配块策略：首次适配或下一次适配或最佳适配。首次适配利用率较高；下一次适配时间较快；最佳适配可以很好的减少碎片的产生。我们在分离适配的时候采取的策略一般是首次适配，因为对分离空闲链表的简单首次适配的内存利用效率近似于整个堆的最佳适配的利用效率。</w:t>
      </w:r>
    </w:p>
    <w:p w:rsidR="000B6263" w:rsidRPr="000B729A" w:rsidRDefault="000C7E7F" w:rsidP="000B729A">
      <w:pPr>
        <w:pStyle w:val="aa"/>
        <w:adjustRightInd w:val="0"/>
        <w:snapToGrid w:val="0"/>
        <w:ind w:firstLine="480"/>
        <w:jc w:val="left"/>
        <w:rPr>
          <w:rFonts w:hint="eastAsia"/>
          <w:rPrChange w:id="762" w:author="3287215331@qq.com" w:date="2018-12-31T15:57:00Z">
            <w:rPr>
              <w:rFonts w:hint="eastAsia"/>
              <w:i/>
            </w:rPr>
          </w:rPrChange>
        </w:rPr>
        <w:pPrChange w:id="763" w:author="3287215331@qq.com" w:date="2018-12-31T15:58:00Z">
          <w:pPr>
            <w:pStyle w:val="aa"/>
            <w:adjustRightInd w:val="0"/>
            <w:snapToGrid w:val="0"/>
            <w:ind w:firstLine="480"/>
          </w:pPr>
        </w:pPrChange>
      </w:pPr>
      <w:r>
        <w:rPr>
          <w:rFonts w:hint="eastAsia"/>
        </w:rPr>
        <w:t>6</w:t>
      </w:r>
      <w:r>
        <w:rPr>
          <w:rFonts w:hint="eastAsia"/>
        </w:rPr>
        <w:t>）</w:t>
      </w:r>
      <w:ins w:id="764" w:author="3287215331@qq.com" w:date="2018-12-31T16:17:00Z">
        <w:r w:rsidR="00AF0A38">
          <w:rPr>
            <w:rFonts w:hint="eastAsia"/>
          </w:rPr>
          <w:t>值得注意的是：我们的</w:t>
        </w:r>
        <w:r w:rsidR="00AF0A38">
          <w:rPr>
            <w:rFonts w:hint="eastAsia"/>
          </w:rPr>
          <w:t>malloc</w:t>
        </w:r>
        <w:r w:rsidR="00AF0A38">
          <w:rPr>
            <w:rFonts w:hint="eastAsia"/>
          </w:rPr>
          <w:t>就是采用的是分离适配的方法</w:t>
        </w:r>
      </w:ins>
      <w:del w:id="765" w:author="Unknown">
        <w:r w:rsidR="000B6263" w:rsidRPr="00DF55EB" w:rsidDel="00EA5B11">
          <w:rPr>
            <w:rFonts w:hint="eastAsia"/>
          </w:rPr>
          <w:delText>，</w:delText>
        </w:r>
      </w:del>
      <w:del w:id="766" w:author="3287215331@qq.com" w:date="2018-12-31T14:07:00Z">
        <w:r w:rsidR="000B6263" w:rsidDel="00EA5B11">
          <w:rPr>
            <w:rFonts w:hint="eastAsia"/>
            <w:i/>
          </w:rPr>
          <w:delText>请简述动态内存管理的基本方法与策略。</w:delText>
        </w:r>
      </w:del>
    </w:p>
    <w:p w:rsidR="000B6263" w:rsidRDefault="000B6263">
      <w:pPr>
        <w:pStyle w:val="2"/>
        <w:rPr>
          <w:rFonts w:hint="eastAsia"/>
        </w:rPr>
      </w:pPr>
      <w:bookmarkStart w:id="767" w:name="_Toc532238444"/>
      <w:r>
        <w:rPr>
          <w:rFonts w:hint="eastAsia"/>
        </w:rPr>
        <w:t>7.10本章小结</w:t>
      </w:r>
      <w:bookmarkEnd w:id="767"/>
    </w:p>
    <w:p w:rsidR="00882C7D" w:rsidRDefault="00882C7D" w:rsidP="00882C7D">
      <w:pPr>
        <w:pStyle w:val="aa"/>
        <w:adjustRightInd w:val="0"/>
        <w:snapToGrid w:val="0"/>
        <w:ind w:firstLine="480"/>
        <w:jc w:val="left"/>
        <w:rPr>
          <w:ins w:id="768" w:author="3287215331@qq.com" w:date="2018-12-31T16:18:00Z"/>
        </w:rPr>
        <w:pPrChange w:id="769" w:author="3287215331@qq.com" w:date="2018-12-31T16:18:00Z">
          <w:pPr>
            <w:jc w:val="center"/>
          </w:pPr>
        </w:pPrChange>
      </w:pPr>
      <w:ins w:id="770" w:author="3287215331@qq.com" w:date="2018-12-31T16:18:00Z">
        <w:r>
          <w:rPr>
            <w:rFonts w:hint="eastAsia"/>
          </w:rPr>
          <w:t>通过本章，我们认识到以下几点事实。</w:t>
        </w:r>
      </w:ins>
    </w:p>
    <w:p w:rsidR="00EC3126" w:rsidRDefault="00882C7D" w:rsidP="00882C7D">
      <w:pPr>
        <w:pStyle w:val="aa"/>
        <w:adjustRightInd w:val="0"/>
        <w:snapToGrid w:val="0"/>
        <w:ind w:firstLine="480"/>
        <w:jc w:val="left"/>
        <w:rPr>
          <w:ins w:id="771" w:author="3287215331@qq.com" w:date="2018-12-31T16:22:00Z"/>
        </w:rPr>
        <w:pPrChange w:id="772" w:author="3287215331@qq.com" w:date="2018-12-31T16:18:00Z">
          <w:pPr>
            <w:jc w:val="center"/>
          </w:pPr>
        </w:pPrChange>
      </w:pPr>
      <w:ins w:id="773" w:author="3287215331@qq.com" w:date="2018-12-31T16:18:00Z">
        <w:r>
          <w:rPr>
            <w:rFonts w:hint="eastAsia"/>
          </w:rPr>
          <w:t>1</w:t>
        </w:r>
        <w:r>
          <w:rPr>
            <w:rFonts w:hint="eastAsia"/>
          </w:rPr>
          <w:t>）</w:t>
        </w:r>
      </w:ins>
      <w:ins w:id="774" w:author="3287215331@qq.com" w:date="2018-12-31T16:19:00Z">
        <w:r>
          <w:rPr>
            <w:rFonts w:hint="eastAsia"/>
          </w:rPr>
          <w:t>虚拟内存是对主存的一个抽象</w:t>
        </w:r>
      </w:ins>
      <w:ins w:id="775" w:author="3287215331@qq.com" w:date="2018-12-31T16:20:00Z">
        <w:r>
          <w:rPr>
            <w:rFonts w:hint="eastAsia"/>
          </w:rPr>
          <w:t>。支持虚拟内存的处理器通过使用一种叫做虚拟内存寻址的</w:t>
        </w:r>
        <w:r w:rsidR="00EC3126">
          <w:rPr>
            <w:rFonts w:hint="eastAsia"/>
          </w:rPr>
          <w:t>间接形式来引用主存。处理器产生一个虚拟地址，</w:t>
        </w:r>
      </w:ins>
      <w:ins w:id="776" w:author="3287215331@qq.com" w:date="2018-12-31T16:21:00Z">
        <w:r w:rsidR="00EC3126">
          <w:rPr>
            <w:rFonts w:hint="eastAsia"/>
          </w:rPr>
          <w:t>在被发送到主</w:t>
        </w:r>
        <w:r w:rsidR="00EC3126">
          <w:rPr>
            <w:rFonts w:hint="eastAsia"/>
          </w:rPr>
          <w:lastRenderedPageBreak/>
          <w:t>存之前，这个地址被翻译成一个物理地址。从虚拟地址空间到物理地址空间的地址翻译要求</w:t>
        </w:r>
      </w:ins>
      <w:ins w:id="777" w:author="3287215331@qq.com" w:date="2018-12-31T16:22:00Z">
        <w:r w:rsidR="00EC3126">
          <w:rPr>
            <w:rFonts w:hint="eastAsia"/>
          </w:rPr>
          <w:t>硬件和软件紧密合作。专门的硬件使用页表来翻译虚拟地址，而页表的内容是由操作系统提供的。</w:t>
        </w:r>
      </w:ins>
    </w:p>
    <w:p w:rsidR="000515AB" w:rsidRDefault="00EC3126" w:rsidP="00882C7D">
      <w:pPr>
        <w:pStyle w:val="aa"/>
        <w:adjustRightInd w:val="0"/>
        <w:snapToGrid w:val="0"/>
        <w:ind w:firstLine="480"/>
        <w:jc w:val="left"/>
        <w:rPr>
          <w:ins w:id="778" w:author="3287215331@qq.com" w:date="2018-12-31T16:24:00Z"/>
        </w:rPr>
        <w:pPrChange w:id="779" w:author="3287215331@qq.com" w:date="2018-12-31T16:18:00Z">
          <w:pPr>
            <w:jc w:val="center"/>
          </w:pPr>
        </w:pPrChange>
      </w:pPr>
      <w:ins w:id="780" w:author="3287215331@qq.com" w:date="2018-12-31T16:22:00Z">
        <w:r>
          <w:rPr>
            <w:rFonts w:hint="eastAsia"/>
          </w:rPr>
          <w:t>2</w:t>
        </w:r>
        <w:r>
          <w:rPr>
            <w:rFonts w:hint="eastAsia"/>
          </w:rPr>
          <w:t>）虚拟内存</w:t>
        </w:r>
      </w:ins>
      <w:ins w:id="781" w:author="3287215331@qq.com" w:date="2018-12-31T16:23:00Z">
        <w:r>
          <w:rPr>
            <w:rFonts w:hint="eastAsia"/>
          </w:rPr>
          <w:t>提供三个功能：简化了内存保护；简化了内存管理；在主存中</w:t>
        </w:r>
      </w:ins>
      <w:ins w:id="782" w:author="3287215331@qq.com" w:date="2018-12-31T16:24:00Z">
        <w:r>
          <w:rPr>
            <w:rFonts w:hint="eastAsia"/>
          </w:rPr>
          <w:t>自动缓存最近使用的存放在磁盘上的虚拟地址空间的内容。</w:t>
        </w:r>
      </w:ins>
    </w:p>
    <w:p w:rsidR="000515AB" w:rsidRDefault="000515AB" w:rsidP="00882C7D">
      <w:pPr>
        <w:pStyle w:val="aa"/>
        <w:adjustRightInd w:val="0"/>
        <w:snapToGrid w:val="0"/>
        <w:ind w:firstLine="480"/>
        <w:jc w:val="left"/>
        <w:rPr>
          <w:ins w:id="783" w:author="3287215331@qq.com" w:date="2018-12-31T16:25:00Z"/>
        </w:rPr>
        <w:pPrChange w:id="784" w:author="3287215331@qq.com" w:date="2018-12-31T16:18:00Z">
          <w:pPr>
            <w:jc w:val="center"/>
          </w:pPr>
        </w:pPrChange>
      </w:pPr>
      <w:ins w:id="785" w:author="3287215331@qq.com" w:date="2018-12-31T16:24:00Z">
        <w:r>
          <w:rPr>
            <w:rFonts w:hint="eastAsia"/>
          </w:rPr>
          <w:t>3</w:t>
        </w:r>
        <w:r>
          <w:rPr>
            <w:rFonts w:hint="eastAsia"/>
          </w:rPr>
          <w:t>）地址翻译的过程必须和系统中的所有的硬件缓存的操作</w:t>
        </w:r>
      </w:ins>
      <w:ins w:id="786" w:author="3287215331@qq.com" w:date="2018-12-31T16:25:00Z">
        <w:r>
          <w:rPr>
            <w:rFonts w:hint="eastAsia"/>
          </w:rPr>
          <w:t>集成在一起。</w:t>
        </w:r>
      </w:ins>
    </w:p>
    <w:p w:rsidR="0060188F" w:rsidRDefault="000515AB" w:rsidP="00882C7D">
      <w:pPr>
        <w:pStyle w:val="aa"/>
        <w:adjustRightInd w:val="0"/>
        <w:snapToGrid w:val="0"/>
        <w:ind w:firstLine="480"/>
        <w:jc w:val="left"/>
        <w:rPr>
          <w:ins w:id="787" w:author="3287215331@qq.com" w:date="2018-12-31T16:27:00Z"/>
        </w:rPr>
        <w:pPrChange w:id="788" w:author="3287215331@qq.com" w:date="2018-12-31T16:18:00Z">
          <w:pPr>
            <w:jc w:val="center"/>
          </w:pPr>
        </w:pPrChange>
      </w:pPr>
      <w:ins w:id="789" w:author="3287215331@qq.com" w:date="2018-12-31T16:25:00Z">
        <w:r>
          <w:rPr>
            <w:rFonts w:hint="eastAsia"/>
          </w:rPr>
          <w:t>4</w:t>
        </w:r>
        <w:r>
          <w:rPr>
            <w:rFonts w:hint="eastAsia"/>
          </w:rPr>
          <w:t>）内存映射为共享数据、创建进程</w:t>
        </w:r>
      </w:ins>
      <w:ins w:id="790" w:author="3287215331@qq.com" w:date="2018-12-31T16:26:00Z">
        <w:r>
          <w:rPr>
            <w:rFonts w:hint="eastAsia"/>
          </w:rPr>
          <w:t>以及加载程序提供了一种高效的机制。</w:t>
        </w:r>
      </w:ins>
    </w:p>
    <w:p w:rsidR="000B6263" w:rsidDel="00882C7D" w:rsidRDefault="0060188F" w:rsidP="00882C7D">
      <w:pPr>
        <w:pStyle w:val="aa"/>
        <w:adjustRightInd w:val="0"/>
        <w:snapToGrid w:val="0"/>
        <w:ind w:firstLine="480"/>
        <w:jc w:val="left"/>
        <w:rPr>
          <w:del w:id="791" w:author="3287215331@qq.com" w:date="2018-12-31T16:18:00Z"/>
        </w:rPr>
        <w:pPrChange w:id="792" w:author="3287215331@qq.com" w:date="2018-12-31T16:18:00Z">
          <w:pPr>
            <w:pStyle w:val="aa"/>
            <w:adjustRightInd w:val="0"/>
            <w:snapToGrid w:val="0"/>
            <w:ind w:firstLine="480"/>
          </w:pPr>
        </w:pPrChange>
      </w:pPr>
      <w:ins w:id="793" w:author="3287215331@qq.com" w:date="2018-12-31T16:27:00Z">
        <w:r>
          <w:rPr>
            <w:rFonts w:hint="eastAsia"/>
          </w:rPr>
          <w:t>5</w:t>
        </w:r>
        <w:r>
          <w:rPr>
            <w:rFonts w:hint="eastAsia"/>
          </w:rPr>
          <w:t>）动态内存分配器直接操作内存，无需类型系统的很多帮助。</w:t>
        </w:r>
      </w:ins>
      <w:del w:id="794" w:author="3287215331@qq.com" w:date="2018-12-31T16:18:00Z">
        <w:r w:rsidR="000B6263" w:rsidDel="00882C7D">
          <w:rPr>
            <w:rFonts w:hint="eastAsia"/>
          </w:rPr>
          <w:delText>（</w:delText>
        </w:r>
      </w:del>
      <w:del w:id="795" w:author="3287215331@qq.com" w:date="2018-12-31T16:17:00Z">
        <w:r w:rsidR="000B6263" w:rsidDel="00882C7D">
          <w:rPr>
            <w:rFonts w:hint="eastAsia"/>
            <w:i/>
          </w:rPr>
          <w:delText>以下格式自行编排，编辑时删除</w:delText>
        </w:r>
        <w:r w:rsidR="000B6263" w:rsidDel="00882C7D">
          <w:rPr>
            <w:rFonts w:hint="eastAsia"/>
          </w:rPr>
          <w:delText>）</w:delText>
        </w:r>
      </w:del>
    </w:p>
    <w:p w:rsidR="000B6263" w:rsidRDefault="000B6263" w:rsidP="00882C7D">
      <w:pPr>
        <w:pStyle w:val="aa"/>
        <w:adjustRightInd w:val="0"/>
        <w:snapToGrid w:val="0"/>
        <w:ind w:firstLine="480"/>
        <w:jc w:val="left"/>
        <w:pPrChange w:id="796" w:author="3287215331@qq.com" w:date="2018-12-31T16:18:00Z">
          <w:pPr>
            <w:jc w:val="center"/>
          </w:pPr>
        </w:pPrChange>
      </w:pPr>
      <w:del w:id="797" w:author="3287215331@qq.com" w:date="2018-12-31T16:17:00Z">
        <w:r w:rsidDel="00882C7D">
          <w:rPr>
            <w:rFonts w:hint="eastAsia"/>
          </w:rPr>
          <w:delText>（第</w:delText>
        </w:r>
        <w:r w:rsidDel="00882C7D">
          <w:rPr>
            <w:rFonts w:hint="eastAsia"/>
          </w:rPr>
          <w:delText>7</w:delText>
        </w:r>
        <w:r w:rsidDel="00882C7D">
          <w:rPr>
            <w:rFonts w:hint="eastAsia"/>
          </w:rPr>
          <w:delText>章</w:delText>
        </w:r>
        <w:r w:rsidDel="00882C7D">
          <w:rPr>
            <w:rFonts w:hint="eastAsia"/>
          </w:rPr>
          <w:delText xml:space="preserve"> 2</w:delText>
        </w:r>
        <w:r w:rsidDel="00882C7D">
          <w:rPr>
            <w:rFonts w:hint="eastAsia"/>
          </w:rPr>
          <w:delText>分）</w:delText>
        </w:r>
      </w:del>
    </w:p>
    <w:p w:rsidR="000B6263" w:rsidRDefault="000B6263">
      <w:pPr>
        <w:pStyle w:val="1"/>
        <w:rPr>
          <w:rFonts w:hint="eastAsia"/>
          <w:lang w:val="en-US" w:eastAsia="zh-CN"/>
        </w:rPr>
      </w:pPr>
      <w:r>
        <w:rPr>
          <w:rFonts w:hint="eastAsia"/>
        </w:rPr>
        <w:br w:type="page"/>
      </w:r>
      <w:bookmarkStart w:id="798" w:name="_Toc532238445"/>
      <w:r>
        <w:rPr>
          <w:rFonts w:hint="eastAsia"/>
        </w:rPr>
        <w:lastRenderedPageBreak/>
        <w:t>第</w:t>
      </w:r>
      <w:r>
        <w:rPr>
          <w:rFonts w:hint="eastAsia"/>
          <w:lang w:val="en-US" w:eastAsia="zh-CN"/>
        </w:rPr>
        <w:t>8</w:t>
      </w:r>
      <w:r>
        <w:rPr>
          <w:rFonts w:hint="eastAsia"/>
        </w:rPr>
        <w:t xml:space="preserve">章 </w:t>
      </w:r>
      <w:r>
        <w:rPr>
          <w:rFonts w:hint="eastAsia"/>
          <w:lang w:val="en-US" w:eastAsia="zh-CN"/>
        </w:rPr>
        <w:t>hello的IO管理</w:t>
      </w:r>
      <w:bookmarkEnd w:id="798"/>
    </w:p>
    <w:p w:rsidR="000B6263" w:rsidRDefault="000B6263">
      <w:pPr>
        <w:pStyle w:val="2"/>
        <w:rPr>
          <w:rFonts w:hint="eastAsia"/>
          <w:color w:val="FF0000"/>
        </w:rPr>
      </w:pPr>
      <w:bookmarkStart w:id="799" w:name="_Toc532238446"/>
      <w:r>
        <w:rPr>
          <w:rFonts w:hint="eastAsia"/>
        </w:rPr>
        <w:t>8.1 Linux的IO设备管理方法</w:t>
      </w:r>
      <w:bookmarkEnd w:id="799"/>
    </w:p>
    <w:p w:rsidR="000B6263" w:rsidRPr="000A400F" w:rsidDel="00F23B30" w:rsidRDefault="000B6263" w:rsidP="00041F36">
      <w:pPr>
        <w:pStyle w:val="aa"/>
        <w:adjustRightInd w:val="0"/>
        <w:snapToGrid w:val="0"/>
        <w:ind w:firstLine="482"/>
        <w:jc w:val="left"/>
        <w:rPr>
          <w:del w:id="800" w:author="3287215331@qq.com" w:date="2018-12-31T16:28:00Z"/>
          <w:rFonts w:hint="eastAsia"/>
          <w:b/>
          <w:rPrChange w:id="801" w:author="3287215331@qq.com" w:date="2018-12-31T16:34:00Z">
            <w:rPr>
              <w:del w:id="802" w:author="3287215331@qq.com" w:date="2018-12-31T16:28:00Z"/>
              <w:rFonts w:hint="eastAsia"/>
            </w:rPr>
          </w:rPrChange>
        </w:rPr>
        <w:pPrChange w:id="803" w:author="3287215331@qq.com" w:date="2018-12-31T16:34:00Z">
          <w:pPr>
            <w:pStyle w:val="aa"/>
            <w:adjustRightInd w:val="0"/>
            <w:snapToGrid w:val="0"/>
            <w:ind w:firstLine="480"/>
          </w:pPr>
        </w:pPrChange>
      </w:pPr>
      <w:del w:id="804" w:author="3287215331@qq.com" w:date="2018-12-31T16:28:00Z">
        <w:r w:rsidRPr="000A400F" w:rsidDel="00F23B30">
          <w:rPr>
            <w:rFonts w:hint="eastAsia"/>
            <w:b/>
            <w:rPrChange w:id="805" w:author="3287215331@qq.com" w:date="2018-12-31T16:34:00Z">
              <w:rPr>
                <w:rFonts w:hint="eastAsia"/>
              </w:rPr>
            </w:rPrChange>
          </w:rPr>
          <w:delText>（</w:delText>
        </w:r>
        <w:r w:rsidRPr="000A400F" w:rsidDel="00F23B30">
          <w:rPr>
            <w:rFonts w:hint="eastAsia"/>
            <w:b/>
            <w:i/>
            <w:rPrChange w:id="806" w:author="3287215331@qq.com" w:date="2018-12-31T16:34:00Z">
              <w:rPr>
                <w:rFonts w:hint="eastAsia"/>
                <w:i/>
              </w:rPr>
            </w:rPrChange>
          </w:rPr>
          <w:delText>以下格式自行编排，编辑时删除</w:delText>
        </w:r>
        <w:r w:rsidRPr="000A400F" w:rsidDel="00F23B30">
          <w:rPr>
            <w:rFonts w:hint="eastAsia"/>
            <w:b/>
            <w:rPrChange w:id="807" w:author="3287215331@qq.com" w:date="2018-12-31T16:34:00Z">
              <w:rPr>
                <w:rFonts w:hint="eastAsia"/>
              </w:rPr>
            </w:rPrChange>
          </w:rPr>
          <w:delText>）</w:delText>
        </w:r>
      </w:del>
    </w:p>
    <w:p w:rsidR="00041F36" w:rsidRDefault="000B6263" w:rsidP="00041F36">
      <w:pPr>
        <w:pStyle w:val="aa"/>
        <w:adjustRightInd w:val="0"/>
        <w:snapToGrid w:val="0"/>
        <w:ind w:firstLine="482"/>
        <w:jc w:val="left"/>
        <w:rPr>
          <w:ins w:id="808" w:author="3287215331@qq.com" w:date="2018-12-31T16:31:00Z"/>
        </w:rPr>
        <w:pPrChange w:id="809" w:author="3287215331@qq.com" w:date="2018-12-31T16:34:00Z">
          <w:pPr>
            <w:pStyle w:val="aa"/>
            <w:adjustRightInd w:val="0"/>
            <w:snapToGrid w:val="0"/>
            <w:ind w:firstLine="480"/>
          </w:pPr>
        </w:pPrChange>
      </w:pPr>
      <w:r w:rsidRPr="000A400F">
        <w:rPr>
          <w:rFonts w:hint="eastAsia"/>
          <w:b/>
          <w:rPrChange w:id="810" w:author="3287215331@qq.com" w:date="2018-12-31T16:34:00Z">
            <w:rPr>
              <w:rFonts w:hint="eastAsia"/>
            </w:rPr>
          </w:rPrChange>
        </w:rPr>
        <w:t>设备的模型化</w:t>
      </w:r>
    </w:p>
    <w:p w:rsidR="000B6263" w:rsidRDefault="000B6263" w:rsidP="00041F36">
      <w:pPr>
        <w:pStyle w:val="aa"/>
        <w:adjustRightInd w:val="0"/>
        <w:snapToGrid w:val="0"/>
        <w:ind w:firstLine="482"/>
        <w:jc w:val="left"/>
        <w:rPr>
          <w:ins w:id="811" w:author="3287215331@qq.com" w:date="2018-12-31T16:31:00Z"/>
        </w:rPr>
        <w:pPrChange w:id="812" w:author="3287215331@qq.com" w:date="2018-12-31T16:34:00Z">
          <w:pPr>
            <w:pStyle w:val="aa"/>
            <w:adjustRightInd w:val="0"/>
            <w:snapToGrid w:val="0"/>
            <w:ind w:firstLine="480"/>
          </w:pPr>
        </w:pPrChange>
      </w:pPr>
      <w:del w:id="813" w:author="3287215331@qq.com" w:date="2018-12-31T16:31:00Z">
        <w:r w:rsidRPr="000A400F" w:rsidDel="00041F36">
          <w:rPr>
            <w:rFonts w:hint="eastAsia"/>
            <w:b/>
            <w:rPrChange w:id="814" w:author="3287215331@qq.com" w:date="2018-12-31T16:34:00Z">
              <w:rPr>
                <w:rFonts w:hint="eastAsia"/>
              </w:rPr>
            </w:rPrChange>
          </w:rPr>
          <w:delText>：</w:delText>
        </w:r>
      </w:del>
      <w:r w:rsidRPr="000A400F">
        <w:rPr>
          <w:rFonts w:hint="eastAsia"/>
          <w:b/>
          <w:rPrChange w:id="815" w:author="3287215331@qq.com" w:date="2018-12-31T16:34:00Z">
            <w:rPr>
              <w:rFonts w:hint="eastAsia"/>
            </w:rPr>
          </w:rPrChange>
        </w:rPr>
        <w:t>文件</w:t>
      </w:r>
      <w:ins w:id="816" w:author="3287215331@qq.com" w:date="2018-12-31T16:30:00Z">
        <w:r w:rsidR="00F23B30">
          <w:rPr>
            <w:rFonts w:hint="eastAsia"/>
          </w:rPr>
          <w:t>（</w:t>
        </w:r>
        <w:r w:rsidR="00F23B30" w:rsidRPr="00F23B30">
          <w:rPr>
            <w:rFonts w:hint="eastAsia"/>
          </w:rPr>
          <w:t>所有的</w:t>
        </w:r>
        <w:r w:rsidR="00F23B30" w:rsidRPr="00F23B30">
          <w:rPr>
            <w:rFonts w:hint="eastAsia"/>
          </w:rPr>
          <w:t>I/O</w:t>
        </w:r>
        <w:r w:rsidR="00F23B30" w:rsidRPr="00F23B30">
          <w:rPr>
            <w:rFonts w:hint="eastAsia"/>
          </w:rPr>
          <w:t>设备都被模型化为文件</w:t>
        </w:r>
        <w:r w:rsidR="00F23B30">
          <w:rPr>
            <w:rFonts w:hint="eastAsia"/>
          </w:rPr>
          <w:t>，</w:t>
        </w:r>
        <w:r w:rsidR="00F23B30" w:rsidRPr="00F23B30">
          <w:rPr>
            <w:rFonts w:hint="eastAsia"/>
          </w:rPr>
          <w:t>甚至内核也被映射为文件</w:t>
        </w:r>
        <w:r w:rsidR="00F23B30">
          <w:rPr>
            <w:rFonts w:hint="eastAsia"/>
          </w:rPr>
          <w:t>）</w:t>
        </w:r>
      </w:ins>
    </w:p>
    <w:p w:rsidR="00041F36" w:rsidRPr="00041F36" w:rsidRDefault="00041F36" w:rsidP="00041F36">
      <w:pPr>
        <w:pStyle w:val="aa"/>
        <w:adjustRightInd w:val="0"/>
        <w:snapToGrid w:val="0"/>
        <w:ind w:firstLine="480"/>
        <w:jc w:val="left"/>
        <w:rPr>
          <w:rFonts w:hint="eastAsia"/>
          <w:rPrChange w:id="817" w:author="3287215331@qq.com" w:date="2018-12-31T16:33:00Z">
            <w:rPr>
              <w:rFonts w:hint="eastAsia"/>
            </w:rPr>
          </w:rPrChange>
        </w:rPr>
        <w:pPrChange w:id="818" w:author="3287215331@qq.com" w:date="2018-12-31T16:34:00Z">
          <w:pPr>
            <w:pStyle w:val="aa"/>
            <w:adjustRightInd w:val="0"/>
            <w:snapToGrid w:val="0"/>
            <w:ind w:firstLine="480"/>
          </w:pPr>
        </w:pPrChange>
      </w:pPr>
      <w:ins w:id="819" w:author="3287215331@qq.com" w:date="2018-12-31T16:31:00Z">
        <w:r>
          <w:rPr>
            <w:rFonts w:hint="eastAsia"/>
          </w:rPr>
          <w:t>例如：</w:t>
        </w:r>
        <w:r w:rsidRPr="00041F36">
          <w:rPr>
            <w:rFonts w:hint="eastAsia"/>
          </w:rPr>
          <w:t>/dev/sda2</w:t>
        </w:r>
      </w:ins>
      <w:ins w:id="820" w:author="3287215331@qq.com" w:date="2018-12-31T16:32:00Z">
        <w:r>
          <w:rPr>
            <w:rFonts w:hint="eastAsia"/>
          </w:rPr>
          <w:t>文件</w:t>
        </w:r>
      </w:ins>
      <w:ins w:id="821" w:author="3287215331@qq.com" w:date="2018-12-31T16:31:00Z">
        <w:r>
          <w:rPr>
            <w:rFonts w:hint="eastAsia"/>
          </w:rPr>
          <w:t>是用户磁盘分区</w:t>
        </w:r>
      </w:ins>
      <w:ins w:id="822" w:author="3287215331@qq.com" w:date="2018-12-31T16:32:00Z">
        <w:r>
          <w:rPr>
            <w:rFonts w:hint="eastAsia"/>
          </w:rPr>
          <w:t>，而</w:t>
        </w:r>
      </w:ins>
      <w:ins w:id="823" w:author="3287215331@qq.com" w:date="2018-12-31T16:31:00Z">
        <w:r w:rsidRPr="00041F36">
          <w:rPr>
            <w:rFonts w:hint="eastAsia"/>
          </w:rPr>
          <w:t>/dev/tty2</w:t>
        </w:r>
      </w:ins>
      <w:ins w:id="824" w:author="3287215331@qq.com" w:date="2018-12-31T16:32:00Z">
        <w:r>
          <w:rPr>
            <w:rFonts w:hint="eastAsia"/>
          </w:rPr>
          <w:t>文件是</w:t>
        </w:r>
      </w:ins>
      <w:ins w:id="825" w:author="3287215331@qq.com" w:date="2018-12-31T16:31:00Z">
        <w:r>
          <w:rPr>
            <w:rFonts w:hint="eastAsia"/>
          </w:rPr>
          <w:t>终端</w:t>
        </w:r>
      </w:ins>
      <w:ins w:id="826" w:author="3287215331@qq.com" w:date="2018-12-31T16:33:00Z">
        <w:r>
          <w:rPr>
            <w:rFonts w:hint="eastAsia"/>
          </w:rPr>
          <w:t>；</w:t>
        </w:r>
        <w:r w:rsidRPr="00041F36">
          <w:rPr>
            <w:rFonts w:hint="eastAsia"/>
          </w:rPr>
          <w:t>/boot/vmlinuz-3.13.0-55-generic</w:t>
        </w:r>
        <w:r>
          <w:rPr>
            <w:rFonts w:hint="eastAsia"/>
          </w:rPr>
          <w:t>文件是内核映像，而</w:t>
        </w:r>
        <w:r w:rsidRPr="00041F36">
          <w:rPr>
            <w:rFonts w:hint="eastAsia"/>
          </w:rPr>
          <w:t>/proc</w:t>
        </w:r>
        <w:r>
          <w:rPr>
            <w:rFonts w:hint="eastAsia"/>
          </w:rPr>
          <w:t>文件是内核数据结构</w:t>
        </w:r>
      </w:ins>
      <w:ins w:id="827" w:author="3287215331@qq.com" w:date="2018-12-31T16:34:00Z">
        <w:r>
          <w:rPr>
            <w:rFonts w:hint="eastAsia"/>
          </w:rPr>
          <w:t>。</w:t>
        </w:r>
      </w:ins>
    </w:p>
    <w:p w:rsidR="000A400F" w:rsidRDefault="000B6263" w:rsidP="00041F36">
      <w:pPr>
        <w:pStyle w:val="aa"/>
        <w:adjustRightInd w:val="0"/>
        <w:snapToGrid w:val="0"/>
        <w:ind w:firstLine="482"/>
        <w:jc w:val="left"/>
        <w:rPr>
          <w:ins w:id="828" w:author="3287215331@qq.com" w:date="2018-12-31T16:34:00Z"/>
          <w:b/>
        </w:rPr>
        <w:pPrChange w:id="829" w:author="3287215331@qq.com" w:date="2018-12-31T16:34:00Z">
          <w:pPr>
            <w:pStyle w:val="aa"/>
            <w:adjustRightInd w:val="0"/>
            <w:snapToGrid w:val="0"/>
            <w:ind w:firstLine="480"/>
          </w:pPr>
        </w:pPrChange>
      </w:pPr>
      <w:r w:rsidRPr="000A400F">
        <w:rPr>
          <w:rFonts w:hint="eastAsia"/>
          <w:b/>
          <w:rPrChange w:id="830" w:author="3287215331@qq.com" w:date="2018-12-31T16:34:00Z">
            <w:rPr>
              <w:rFonts w:hint="eastAsia"/>
            </w:rPr>
          </w:rPrChange>
        </w:rPr>
        <w:t>设备管理</w:t>
      </w:r>
    </w:p>
    <w:p w:rsidR="000B6263" w:rsidRDefault="000B6263" w:rsidP="00041F36">
      <w:pPr>
        <w:pStyle w:val="aa"/>
        <w:adjustRightInd w:val="0"/>
        <w:snapToGrid w:val="0"/>
        <w:ind w:firstLine="482"/>
        <w:jc w:val="left"/>
        <w:rPr>
          <w:ins w:id="831" w:author="3287215331@qq.com" w:date="2018-12-31T16:35:00Z"/>
          <w:b/>
        </w:rPr>
        <w:pPrChange w:id="832" w:author="3287215331@qq.com" w:date="2018-12-31T16:34:00Z">
          <w:pPr>
            <w:pStyle w:val="aa"/>
            <w:adjustRightInd w:val="0"/>
            <w:snapToGrid w:val="0"/>
            <w:ind w:firstLine="480"/>
          </w:pPr>
        </w:pPrChange>
      </w:pPr>
      <w:del w:id="833" w:author="3287215331@qq.com" w:date="2018-12-31T16:34:00Z">
        <w:r w:rsidRPr="000A400F" w:rsidDel="000A400F">
          <w:rPr>
            <w:rFonts w:hint="eastAsia"/>
            <w:b/>
            <w:rPrChange w:id="834" w:author="3287215331@qq.com" w:date="2018-12-31T16:34:00Z">
              <w:rPr>
                <w:rFonts w:hint="eastAsia"/>
              </w:rPr>
            </w:rPrChange>
          </w:rPr>
          <w:delText>：</w:delText>
        </w:r>
      </w:del>
      <w:r w:rsidRPr="000A400F">
        <w:rPr>
          <w:rFonts w:hint="eastAsia"/>
          <w:b/>
          <w:rPrChange w:id="835" w:author="3287215331@qq.com" w:date="2018-12-31T16:34:00Z">
            <w:rPr>
              <w:rFonts w:hint="eastAsia"/>
            </w:rPr>
          </w:rPrChange>
        </w:rPr>
        <w:t>unix io</w:t>
      </w:r>
      <w:r w:rsidRPr="000A400F">
        <w:rPr>
          <w:rFonts w:hint="eastAsia"/>
          <w:b/>
          <w:rPrChange w:id="836" w:author="3287215331@qq.com" w:date="2018-12-31T16:34:00Z">
            <w:rPr>
              <w:rFonts w:hint="eastAsia"/>
            </w:rPr>
          </w:rPrChange>
        </w:rPr>
        <w:t>接口</w:t>
      </w:r>
    </w:p>
    <w:p w:rsidR="000A400F" w:rsidRDefault="000A400F" w:rsidP="00041F36">
      <w:pPr>
        <w:pStyle w:val="aa"/>
        <w:adjustRightInd w:val="0"/>
        <w:snapToGrid w:val="0"/>
        <w:ind w:firstLine="480"/>
        <w:jc w:val="left"/>
        <w:rPr>
          <w:ins w:id="837" w:author="3287215331@qq.com" w:date="2018-12-31T16:36:00Z"/>
        </w:rPr>
        <w:pPrChange w:id="838" w:author="3287215331@qq.com" w:date="2018-12-31T16:34:00Z">
          <w:pPr>
            <w:pStyle w:val="aa"/>
            <w:adjustRightInd w:val="0"/>
            <w:snapToGrid w:val="0"/>
            <w:ind w:firstLine="480"/>
          </w:pPr>
        </w:pPrChange>
      </w:pPr>
      <w:ins w:id="839" w:author="3287215331@qq.com" w:date="2018-12-31T16:35:00Z">
        <w:r w:rsidRPr="000A400F">
          <w:rPr>
            <w:rFonts w:hint="eastAsia"/>
          </w:rPr>
          <w:t>这种将设备优雅地映射为文件的方式，允许</w:t>
        </w:r>
        <w:r w:rsidRPr="000A400F">
          <w:rPr>
            <w:rFonts w:hint="eastAsia"/>
          </w:rPr>
          <w:t>Linux</w:t>
        </w:r>
        <w:r w:rsidRPr="000A400F">
          <w:rPr>
            <w:rFonts w:hint="eastAsia"/>
          </w:rPr>
          <w:t>内核引出一个简单、低级的应用接口，称为</w:t>
        </w:r>
        <w:r w:rsidRPr="000A400F">
          <w:rPr>
            <w:rFonts w:hint="eastAsia"/>
          </w:rPr>
          <w:t>Unix I/O</w:t>
        </w:r>
        <w:r>
          <w:rPr>
            <w:rFonts w:hint="eastAsia"/>
          </w:rPr>
          <w:t>。</w:t>
        </w:r>
      </w:ins>
    </w:p>
    <w:p w:rsidR="000A400F" w:rsidRPr="000A400F" w:rsidRDefault="000A400F" w:rsidP="00041F36">
      <w:pPr>
        <w:pStyle w:val="aa"/>
        <w:adjustRightInd w:val="0"/>
        <w:snapToGrid w:val="0"/>
        <w:ind w:firstLine="480"/>
        <w:jc w:val="left"/>
        <w:rPr>
          <w:rFonts w:hint="eastAsia"/>
          <w:rPrChange w:id="840" w:author="3287215331@qq.com" w:date="2018-12-31T16:35:00Z">
            <w:rPr>
              <w:rFonts w:hint="eastAsia"/>
            </w:rPr>
          </w:rPrChange>
        </w:rPr>
        <w:pPrChange w:id="841" w:author="3287215331@qq.com" w:date="2018-12-31T16:34:00Z">
          <w:pPr>
            <w:pStyle w:val="aa"/>
            <w:adjustRightInd w:val="0"/>
            <w:snapToGrid w:val="0"/>
            <w:ind w:firstLine="480"/>
          </w:pPr>
        </w:pPrChange>
      </w:pPr>
      <w:ins w:id="842" w:author="3287215331@qq.com" w:date="2018-12-31T16:35:00Z">
        <w:r>
          <w:rPr>
            <w:rFonts w:hint="eastAsia"/>
          </w:rPr>
          <w:t>我们可以对文件的操作有：</w:t>
        </w:r>
      </w:ins>
      <w:ins w:id="843" w:author="3287215331@qq.com" w:date="2018-12-31T16:36:00Z">
        <w:r>
          <w:rPr>
            <w:rFonts w:hint="eastAsia"/>
          </w:rPr>
          <w:t>打开关闭操作</w:t>
        </w:r>
      </w:ins>
      <w:ins w:id="844" w:author="3287215331@qq.com" w:date="2018-12-31T16:35:00Z">
        <w:r>
          <w:rPr>
            <w:rFonts w:hint="eastAsia"/>
          </w:rPr>
          <w:t>open</w:t>
        </w:r>
      </w:ins>
      <w:ins w:id="845" w:author="3287215331@qq.com" w:date="2018-12-31T16:36:00Z">
        <w:r>
          <w:rPr>
            <w:rFonts w:hint="eastAsia"/>
          </w:rPr>
          <w:t>和</w:t>
        </w:r>
        <w:r>
          <w:rPr>
            <w:rFonts w:hint="eastAsia"/>
          </w:rPr>
          <w:t>close</w:t>
        </w:r>
        <w:r>
          <w:rPr>
            <w:rFonts w:hint="eastAsia"/>
          </w:rPr>
          <w:t>；读写操作</w:t>
        </w:r>
        <w:r>
          <w:rPr>
            <w:rFonts w:hint="eastAsia"/>
          </w:rPr>
          <w:t>read</w:t>
        </w:r>
        <w:r>
          <w:rPr>
            <w:rFonts w:hint="eastAsia"/>
          </w:rPr>
          <w:t>和</w:t>
        </w:r>
        <w:r>
          <w:rPr>
            <w:rFonts w:hint="eastAsia"/>
          </w:rPr>
          <w:t>write</w:t>
        </w:r>
        <w:r>
          <w:rPr>
            <w:rFonts w:hint="eastAsia"/>
          </w:rPr>
          <w:t>；</w:t>
        </w:r>
      </w:ins>
      <w:ins w:id="846" w:author="3287215331@qq.com" w:date="2018-12-31T16:37:00Z">
        <w:r>
          <w:rPr>
            <w:rFonts w:hint="eastAsia"/>
          </w:rPr>
          <w:t>改变当前文件位置</w:t>
        </w:r>
      </w:ins>
      <w:ins w:id="847" w:author="3287215331@qq.com" w:date="2018-12-31T16:36:00Z">
        <w:r>
          <w:rPr>
            <w:rFonts w:hint="eastAsia"/>
          </w:rPr>
          <w:t>lseek</w:t>
        </w:r>
        <w:r>
          <w:rPr>
            <w:rFonts w:hint="eastAsia"/>
          </w:rPr>
          <w:t>等</w:t>
        </w:r>
      </w:ins>
    </w:p>
    <w:p w:rsidR="000B6263" w:rsidRDefault="000B6263">
      <w:pPr>
        <w:pStyle w:val="2"/>
        <w:rPr>
          <w:rFonts w:hint="eastAsia"/>
        </w:rPr>
      </w:pPr>
      <w:bookmarkStart w:id="848" w:name="_Toc532238447"/>
      <w:r>
        <w:rPr>
          <w:rFonts w:hint="eastAsia"/>
        </w:rPr>
        <w:t>8.2 简述Unix IO接口及其函数</w:t>
      </w:r>
      <w:bookmarkEnd w:id="848"/>
    </w:p>
    <w:p w:rsidR="00836FC4" w:rsidRDefault="002E343A" w:rsidP="00836FC4">
      <w:pPr>
        <w:pStyle w:val="aa"/>
        <w:adjustRightInd w:val="0"/>
        <w:snapToGrid w:val="0"/>
        <w:ind w:firstLine="482"/>
        <w:rPr>
          <w:ins w:id="849" w:author="3287215331@qq.com" w:date="2018-12-31T16:40:00Z"/>
        </w:rPr>
        <w:pPrChange w:id="850" w:author="3287215331@qq.com" w:date="2018-12-31T16:40:00Z">
          <w:pPr>
            <w:pStyle w:val="aa"/>
            <w:adjustRightInd w:val="0"/>
            <w:snapToGrid w:val="0"/>
            <w:ind w:firstLine="480"/>
          </w:pPr>
        </w:pPrChange>
      </w:pPr>
      <w:ins w:id="851" w:author="3287215331@qq.com" w:date="2018-12-31T16:37:00Z">
        <w:r w:rsidRPr="00836FC4">
          <w:rPr>
            <w:rFonts w:hint="eastAsia"/>
            <w:b/>
            <w:rPrChange w:id="852" w:author="3287215331@qq.com" w:date="2018-12-31T16:39:00Z">
              <w:rPr>
                <w:rFonts w:hint="eastAsia"/>
              </w:rPr>
            </w:rPrChange>
          </w:rPr>
          <w:t>接口</w:t>
        </w:r>
      </w:ins>
    </w:p>
    <w:p w:rsidR="00836FC4" w:rsidRDefault="00A76CF0" w:rsidP="00836FC4">
      <w:pPr>
        <w:pStyle w:val="aa"/>
        <w:adjustRightInd w:val="0"/>
        <w:snapToGrid w:val="0"/>
        <w:ind w:firstLine="482"/>
        <w:rPr>
          <w:ins w:id="853" w:author="3287215331@qq.com" w:date="2018-12-31T16:42:00Z"/>
        </w:rPr>
        <w:pPrChange w:id="854" w:author="3287215331@qq.com" w:date="2018-12-31T16:40:00Z">
          <w:pPr>
            <w:pStyle w:val="aa"/>
            <w:adjustRightInd w:val="0"/>
            <w:snapToGrid w:val="0"/>
            <w:ind w:firstLine="482"/>
          </w:pPr>
        </w:pPrChange>
      </w:pPr>
      <w:ins w:id="855" w:author="3287215331@qq.com" w:date="2018-12-31T16:43:00Z">
        <w:r>
          <w:rPr>
            <w:rFonts w:hint="eastAsia"/>
            <w:b/>
          </w:rPr>
          <w:t>1.</w:t>
        </w:r>
      </w:ins>
      <w:ins w:id="856" w:author="3287215331@qq.com" w:date="2018-12-31T16:40:00Z">
        <w:r w:rsidR="00836FC4" w:rsidRPr="00836FC4">
          <w:rPr>
            <w:rFonts w:hint="eastAsia"/>
            <w:b/>
            <w:rPrChange w:id="857" w:author="3287215331@qq.com" w:date="2018-12-31T16:40:00Z">
              <w:rPr>
                <w:rFonts w:hint="eastAsia"/>
              </w:rPr>
            </w:rPrChange>
          </w:rPr>
          <w:t>打开文件</w:t>
        </w:r>
        <w:r w:rsidR="00836FC4" w:rsidRPr="00836FC4">
          <w:rPr>
            <w:rFonts w:hint="eastAsia"/>
          </w:rPr>
          <w:t>。一个应用程序通过要求内核打开相应的文件，来宣告它想要访问一个</w:t>
        </w:r>
        <w:r w:rsidR="00836FC4" w:rsidRPr="00836FC4">
          <w:rPr>
            <w:rFonts w:hint="eastAsia"/>
          </w:rPr>
          <w:t xml:space="preserve"> I/O </w:t>
        </w:r>
        <w:r w:rsidR="00836FC4" w:rsidRPr="00836FC4">
          <w:rPr>
            <w:rFonts w:hint="eastAsia"/>
          </w:rPr>
          <w:t>设备，内核返回一个小的非负整数，叫做描述符，它在后续对此文件的所有操作中标识这个文件，内核记录有关这个打开文件的所有信息</w:t>
        </w:r>
      </w:ins>
      <w:ins w:id="858" w:author="3287215331@qq.com" w:date="2018-12-31T16:43:00Z">
        <w:r>
          <w:rPr>
            <w:rFonts w:hint="eastAsia"/>
          </w:rPr>
          <w:t>，应用程序只需要记住这个描述符。</w:t>
        </w:r>
      </w:ins>
    </w:p>
    <w:p w:rsidR="00C6644B" w:rsidRDefault="00A76CF0" w:rsidP="00C6644B">
      <w:pPr>
        <w:pStyle w:val="aa"/>
        <w:adjustRightInd w:val="0"/>
        <w:snapToGrid w:val="0"/>
        <w:ind w:firstLine="482"/>
        <w:rPr>
          <w:ins w:id="859" w:author="3287215331@qq.com" w:date="2018-12-31T16:42:00Z"/>
          <w:rFonts w:hint="eastAsia"/>
        </w:rPr>
      </w:pPr>
      <w:ins w:id="860" w:author="3287215331@qq.com" w:date="2018-12-31T16:43:00Z">
        <w:r w:rsidRPr="00A76CF0">
          <w:rPr>
            <w:rFonts w:hint="eastAsia"/>
            <w:b/>
            <w:rPrChange w:id="861" w:author="3287215331@qq.com" w:date="2018-12-31T16:43:00Z">
              <w:rPr>
                <w:rFonts w:hint="eastAsia"/>
              </w:rPr>
            </w:rPrChange>
          </w:rPr>
          <w:t>2.</w:t>
        </w:r>
      </w:ins>
      <w:ins w:id="862" w:author="3287215331@qq.com" w:date="2018-12-31T16:42:00Z">
        <w:r w:rsidRPr="00A76CF0">
          <w:rPr>
            <w:rFonts w:hint="eastAsia"/>
            <w:b/>
            <w:rPrChange w:id="863" w:author="3287215331@qq.com" w:date="2018-12-31T16:43:00Z">
              <w:rPr>
                <w:rFonts w:hint="eastAsia"/>
              </w:rPr>
            </w:rPrChange>
          </w:rPr>
          <w:t>l</w:t>
        </w:r>
        <w:r w:rsidR="00C6644B" w:rsidRPr="00A76CF0">
          <w:rPr>
            <w:rFonts w:hint="eastAsia"/>
            <w:b/>
            <w:rPrChange w:id="864" w:author="3287215331@qq.com" w:date="2018-12-31T16:43:00Z">
              <w:rPr>
                <w:rFonts w:hint="eastAsia"/>
              </w:rPr>
            </w:rPrChange>
          </w:rPr>
          <w:t xml:space="preserve">inux shell </w:t>
        </w:r>
        <w:r w:rsidR="00C6644B" w:rsidRPr="00A76CF0">
          <w:rPr>
            <w:rFonts w:hint="eastAsia"/>
            <w:b/>
            <w:rPrChange w:id="865" w:author="3287215331@qq.com" w:date="2018-12-31T16:43:00Z">
              <w:rPr>
                <w:rFonts w:hint="eastAsia"/>
              </w:rPr>
            </w:rPrChange>
          </w:rPr>
          <w:t>创建的每个进程开始时都有三个打开的文件：</w:t>
        </w:r>
        <w:r w:rsidR="00C6644B">
          <w:rPr>
            <w:rFonts w:hint="eastAsia"/>
          </w:rPr>
          <w:t>标准输入（描述符为</w:t>
        </w:r>
        <w:r w:rsidR="00C6644B">
          <w:rPr>
            <w:rFonts w:hint="eastAsia"/>
          </w:rPr>
          <w:t xml:space="preserve">0) </w:t>
        </w:r>
        <w:r w:rsidR="00C6644B">
          <w:rPr>
            <w:rFonts w:hint="eastAsia"/>
          </w:rPr>
          <w:t>、标准输出（描述符为</w:t>
        </w:r>
        <w:r w:rsidR="00C6644B">
          <w:rPr>
            <w:rFonts w:hint="eastAsia"/>
          </w:rPr>
          <w:t xml:space="preserve">1) </w:t>
        </w:r>
        <w:r w:rsidR="00C6644B">
          <w:rPr>
            <w:rFonts w:hint="eastAsia"/>
          </w:rPr>
          <w:t>和标准错误（描述符为</w:t>
        </w:r>
        <w:r w:rsidR="00C6644B">
          <w:rPr>
            <w:rFonts w:hint="eastAsia"/>
          </w:rPr>
          <w:t xml:space="preserve">2) </w:t>
        </w:r>
        <w:r w:rsidR="00C6644B">
          <w:rPr>
            <w:rFonts w:hint="eastAsia"/>
          </w:rPr>
          <w:t>。头文件</w:t>
        </w:r>
        <w:r w:rsidR="00C6644B">
          <w:rPr>
            <w:rFonts w:hint="eastAsia"/>
          </w:rPr>
          <w:t xml:space="preserve">&lt; unistd.h&gt; </w:t>
        </w:r>
        <w:r w:rsidR="00C6644B">
          <w:rPr>
            <w:rFonts w:hint="eastAsia"/>
          </w:rPr>
          <w:t>定义了常量</w:t>
        </w:r>
        <w:r w:rsidR="00C6644B">
          <w:rPr>
            <w:rFonts w:hint="eastAsia"/>
          </w:rPr>
          <w:t xml:space="preserve">STDIN_FILENO </w:t>
        </w:r>
        <w:r w:rsidR="00C6644B">
          <w:rPr>
            <w:rFonts w:hint="eastAsia"/>
          </w:rPr>
          <w:t>、</w:t>
        </w:r>
        <w:r w:rsidR="00C6644B">
          <w:rPr>
            <w:rFonts w:hint="eastAsia"/>
          </w:rPr>
          <w:t xml:space="preserve">STOOUT_FILENO </w:t>
        </w:r>
        <w:r w:rsidR="00C6644B">
          <w:rPr>
            <w:rFonts w:hint="eastAsia"/>
          </w:rPr>
          <w:t>和</w:t>
        </w:r>
        <w:r w:rsidR="00C6644B">
          <w:rPr>
            <w:rFonts w:hint="eastAsia"/>
          </w:rPr>
          <w:t xml:space="preserve">STDERR_FILENO, </w:t>
        </w:r>
        <w:r w:rsidR="00C6644B">
          <w:rPr>
            <w:rFonts w:hint="eastAsia"/>
          </w:rPr>
          <w:t>它们可用来代替显式的描述符值</w:t>
        </w:r>
      </w:ins>
      <w:ins w:id="866" w:author="3287215331@qq.com" w:date="2018-12-31T16:43:00Z">
        <w:r>
          <w:rPr>
            <w:rFonts w:hint="eastAsia"/>
          </w:rPr>
          <w:t>。</w:t>
        </w:r>
      </w:ins>
    </w:p>
    <w:p w:rsidR="0047407E" w:rsidRDefault="00A76CF0" w:rsidP="00836FC4">
      <w:pPr>
        <w:pStyle w:val="aa"/>
        <w:adjustRightInd w:val="0"/>
        <w:snapToGrid w:val="0"/>
        <w:ind w:firstLine="482"/>
        <w:rPr>
          <w:ins w:id="867" w:author="3287215331@qq.com" w:date="2018-12-31T16:41:00Z"/>
        </w:rPr>
        <w:pPrChange w:id="868" w:author="3287215331@qq.com" w:date="2018-12-31T16:40:00Z">
          <w:pPr>
            <w:pStyle w:val="aa"/>
            <w:adjustRightInd w:val="0"/>
            <w:snapToGrid w:val="0"/>
            <w:ind w:firstLine="482"/>
          </w:pPr>
        </w:pPrChange>
      </w:pPr>
      <w:ins w:id="869" w:author="3287215331@qq.com" w:date="2018-12-31T16:43:00Z">
        <w:r>
          <w:rPr>
            <w:rFonts w:hint="eastAsia"/>
            <w:b/>
          </w:rPr>
          <w:t>3.</w:t>
        </w:r>
      </w:ins>
      <w:ins w:id="870" w:author="3287215331@qq.com" w:date="2018-12-31T16:41:00Z">
        <w:r w:rsidR="00836FC4" w:rsidRPr="0047407E">
          <w:rPr>
            <w:rFonts w:hint="eastAsia"/>
            <w:b/>
            <w:rPrChange w:id="871" w:author="3287215331@qq.com" w:date="2018-12-31T16:41:00Z">
              <w:rPr>
                <w:rFonts w:hint="eastAsia"/>
              </w:rPr>
            </w:rPrChange>
          </w:rPr>
          <w:t>改变当前的文件位置</w:t>
        </w:r>
        <w:r w:rsidR="00836FC4" w:rsidRPr="00836FC4">
          <w:rPr>
            <w:rFonts w:hint="eastAsia"/>
          </w:rPr>
          <w:t>：对于每个打开的文件，内核保持着一个文件位</w:t>
        </w:r>
        <w:r w:rsidR="00836FC4" w:rsidRPr="00836FC4">
          <w:rPr>
            <w:rFonts w:hint="eastAsia"/>
          </w:rPr>
          <w:t xml:space="preserve"> </w:t>
        </w:r>
        <w:r w:rsidR="00836FC4" w:rsidRPr="00836FC4">
          <w:rPr>
            <w:rFonts w:hint="eastAsia"/>
          </w:rPr>
          <w:t>置</w:t>
        </w:r>
        <w:r w:rsidR="00836FC4" w:rsidRPr="00836FC4">
          <w:rPr>
            <w:rFonts w:hint="eastAsia"/>
          </w:rPr>
          <w:t xml:space="preserve"> k</w:t>
        </w:r>
        <w:r w:rsidR="00836FC4" w:rsidRPr="00836FC4">
          <w:rPr>
            <w:rFonts w:hint="eastAsia"/>
          </w:rPr>
          <w:t>，初始为</w:t>
        </w:r>
        <w:r w:rsidR="00836FC4" w:rsidRPr="00836FC4">
          <w:rPr>
            <w:rFonts w:hint="eastAsia"/>
          </w:rPr>
          <w:t xml:space="preserve"> 0</w:t>
        </w:r>
        <w:r w:rsidR="00836FC4" w:rsidRPr="00836FC4">
          <w:rPr>
            <w:rFonts w:hint="eastAsia"/>
          </w:rPr>
          <w:t>，这个文件位置是从文件开头起始的字节偏移量，应用</w:t>
        </w:r>
        <w:r w:rsidR="00836FC4" w:rsidRPr="00836FC4">
          <w:rPr>
            <w:rFonts w:hint="eastAsia"/>
          </w:rPr>
          <w:t xml:space="preserve"> </w:t>
        </w:r>
        <w:r w:rsidR="00836FC4" w:rsidRPr="00836FC4">
          <w:rPr>
            <w:rFonts w:hint="eastAsia"/>
          </w:rPr>
          <w:t>程序能够通过执行</w:t>
        </w:r>
        <w:r w:rsidR="00836FC4" w:rsidRPr="00836FC4">
          <w:rPr>
            <w:rFonts w:hint="eastAsia"/>
          </w:rPr>
          <w:t xml:space="preserve"> seek</w:t>
        </w:r>
        <w:r w:rsidR="00836FC4" w:rsidRPr="00836FC4">
          <w:rPr>
            <w:rFonts w:hint="eastAsia"/>
          </w:rPr>
          <w:t>，显式地将改变当前文件位置</w:t>
        </w:r>
        <w:r w:rsidR="00836FC4" w:rsidRPr="00836FC4">
          <w:rPr>
            <w:rFonts w:hint="eastAsia"/>
          </w:rPr>
          <w:t xml:space="preserve"> k</w:t>
        </w:r>
        <w:r w:rsidR="00836FC4" w:rsidRPr="00836FC4">
          <w:rPr>
            <w:rFonts w:hint="eastAsia"/>
          </w:rPr>
          <w:t>。</w:t>
        </w:r>
      </w:ins>
    </w:p>
    <w:p w:rsidR="0047407E" w:rsidRDefault="00A76CF0" w:rsidP="0047407E">
      <w:pPr>
        <w:pStyle w:val="aa"/>
        <w:adjustRightInd w:val="0"/>
        <w:snapToGrid w:val="0"/>
        <w:ind w:firstLine="482"/>
        <w:rPr>
          <w:ins w:id="872" w:author="3287215331@qq.com" w:date="2018-12-31T16:42:00Z"/>
        </w:rPr>
      </w:pPr>
      <w:ins w:id="873" w:author="3287215331@qq.com" w:date="2018-12-31T16:43:00Z">
        <w:r>
          <w:rPr>
            <w:rFonts w:hint="eastAsia"/>
            <w:b/>
          </w:rPr>
          <w:t>4.</w:t>
        </w:r>
      </w:ins>
      <w:ins w:id="874" w:author="3287215331@qq.com" w:date="2018-12-31T16:41:00Z">
        <w:r w:rsidR="0047407E" w:rsidRPr="0047407E">
          <w:rPr>
            <w:rFonts w:hint="eastAsia"/>
            <w:b/>
            <w:rPrChange w:id="875" w:author="3287215331@qq.com" w:date="2018-12-31T16:41:00Z">
              <w:rPr>
                <w:rFonts w:hint="eastAsia"/>
              </w:rPr>
            </w:rPrChange>
          </w:rPr>
          <w:t>读写文件</w:t>
        </w:r>
        <w:r w:rsidR="0047407E">
          <w:rPr>
            <w:rFonts w:hint="eastAsia"/>
          </w:rPr>
          <w:t>。一个读操作就是从文件复制</w:t>
        </w:r>
        <w:r w:rsidR="0047407E">
          <w:rPr>
            <w:rFonts w:hint="eastAsia"/>
          </w:rPr>
          <w:t xml:space="preserve">n&gt;0 </w:t>
        </w:r>
        <w:r w:rsidR="0047407E">
          <w:rPr>
            <w:rFonts w:hint="eastAsia"/>
          </w:rPr>
          <w:t>个字节到内存，从当前文件位置</w:t>
        </w:r>
        <w:r w:rsidR="0047407E">
          <w:rPr>
            <w:rFonts w:hint="eastAsia"/>
          </w:rPr>
          <w:t xml:space="preserve">k </w:t>
        </w:r>
        <w:r w:rsidR="0047407E">
          <w:rPr>
            <w:rFonts w:hint="eastAsia"/>
          </w:rPr>
          <w:t>开始，然后将</w:t>
        </w:r>
        <w:r w:rsidR="0047407E">
          <w:rPr>
            <w:rFonts w:hint="eastAsia"/>
          </w:rPr>
          <w:t>k</w:t>
        </w:r>
        <w:r w:rsidR="0047407E">
          <w:rPr>
            <w:rFonts w:hint="eastAsia"/>
          </w:rPr>
          <w:t>增加到</w:t>
        </w:r>
        <w:r w:rsidR="0047407E">
          <w:rPr>
            <w:rFonts w:hint="eastAsia"/>
          </w:rPr>
          <w:t xml:space="preserve">k+n </w:t>
        </w:r>
        <w:r w:rsidR="0047407E">
          <w:rPr>
            <w:rFonts w:hint="eastAsia"/>
          </w:rPr>
          <w:t>。给定一个大小为</w:t>
        </w:r>
        <w:r w:rsidR="0047407E">
          <w:rPr>
            <w:rFonts w:hint="eastAsia"/>
          </w:rPr>
          <w:t xml:space="preserve">m </w:t>
        </w:r>
        <w:r w:rsidR="0047407E">
          <w:rPr>
            <w:rFonts w:hint="eastAsia"/>
          </w:rPr>
          <w:t>字节的文件，当</w:t>
        </w:r>
        <w:r w:rsidR="0047407E">
          <w:rPr>
            <w:rFonts w:hint="eastAsia"/>
          </w:rPr>
          <w:t xml:space="preserve">k~m </w:t>
        </w:r>
        <w:r w:rsidR="0047407E">
          <w:rPr>
            <w:rFonts w:hint="eastAsia"/>
          </w:rPr>
          <w:t>时执行读操作会触发一个称为</w:t>
        </w:r>
        <w:r w:rsidR="0047407E">
          <w:rPr>
            <w:rFonts w:hint="eastAsia"/>
          </w:rPr>
          <w:t xml:space="preserve">end-of-file(EOF) </w:t>
        </w:r>
        <w:r w:rsidR="0047407E">
          <w:rPr>
            <w:rFonts w:hint="eastAsia"/>
          </w:rPr>
          <w:t>的条件，应用程序能检测到这个条件。</w:t>
        </w:r>
        <w:r w:rsidR="0047407E">
          <w:rPr>
            <w:rFonts w:hint="eastAsia"/>
          </w:rPr>
          <w:lastRenderedPageBreak/>
          <w:t>在文件结尾处并没有明确的“</w:t>
        </w:r>
        <w:r w:rsidR="0047407E">
          <w:rPr>
            <w:rFonts w:hint="eastAsia"/>
          </w:rPr>
          <w:t xml:space="preserve">EOF </w:t>
        </w:r>
        <w:r w:rsidR="0047407E">
          <w:rPr>
            <w:rFonts w:hint="eastAsia"/>
          </w:rPr>
          <w:t>符号”</w:t>
        </w:r>
        <w:r w:rsidR="0047407E">
          <w:rPr>
            <w:rFonts w:hint="eastAsia"/>
          </w:rPr>
          <w:t xml:space="preserve"> </w:t>
        </w:r>
        <w:r w:rsidR="0047407E">
          <w:rPr>
            <w:rFonts w:hint="eastAsia"/>
          </w:rPr>
          <w:t>。类似地，写操作就是从内存复制</w:t>
        </w:r>
        <w:r w:rsidR="0047407E">
          <w:rPr>
            <w:rFonts w:hint="eastAsia"/>
          </w:rPr>
          <w:t xml:space="preserve">n&gt;0 </w:t>
        </w:r>
        <w:r w:rsidR="0047407E">
          <w:rPr>
            <w:rFonts w:hint="eastAsia"/>
          </w:rPr>
          <w:t>个字节到一个文件，从当前文件位置</w:t>
        </w:r>
        <w:r w:rsidR="0047407E">
          <w:rPr>
            <w:rFonts w:hint="eastAsia"/>
          </w:rPr>
          <w:t>k</w:t>
        </w:r>
        <w:r w:rsidR="0047407E">
          <w:rPr>
            <w:rFonts w:hint="eastAsia"/>
          </w:rPr>
          <w:t>开始，然后更新</w:t>
        </w:r>
        <w:r w:rsidR="0047407E">
          <w:rPr>
            <w:rFonts w:hint="eastAsia"/>
          </w:rPr>
          <w:t xml:space="preserve">k </w:t>
        </w:r>
      </w:ins>
      <w:ins w:id="876" w:author="3287215331@qq.com" w:date="2018-12-31T16:42:00Z">
        <w:r w:rsidR="0047407E">
          <w:rPr>
            <w:rFonts w:hint="eastAsia"/>
          </w:rPr>
          <w:t>。</w:t>
        </w:r>
      </w:ins>
    </w:p>
    <w:p w:rsidR="0047407E" w:rsidRDefault="00A76CF0" w:rsidP="0047407E">
      <w:pPr>
        <w:pStyle w:val="aa"/>
        <w:adjustRightInd w:val="0"/>
        <w:snapToGrid w:val="0"/>
        <w:ind w:firstLine="482"/>
        <w:rPr>
          <w:ins w:id="877" w:author="3287215331@qq.com" w:date="2018-12-31T16:44:00Z"/>
        </w:rPr>
      </w:pPr>
      <w:ins w:id="878" w:author="3287215331@qq.com" w:date="2018-12-31T16:44:00Z">
        <w:r>
          <w:rPr>
            <w:rFonts w:hint="eastAsia"/>
            <w:b/>
          </w:rPr>
          <w:t>5</w:t>
        </w:r>
        <w:r>
          <w:rPr>
            <w:b/>
          </w:rPr>
          <w:t>.</w:t>
        </w:r>
      </w:ins>
      <w:ins w:id="879" w:author="3287215331@qq.com" w:date="2018-12-31T16:42:00Z">
        <w:r w:rsidR="0047407E" w:rsidRPr="0047407E">
          <w:rPr>
            <w:rFonts w:hint="eastAsia"/>
            <w:b/>
            <w:rPrChange w:id="880" w:author="3287215331@qq.com" w:date="2018-12-31T16:42:00Z">
              <w:rPr>
                <w:rFonts w:hint="eastAsia"/>
              </w:rPr>
            </w:rPrChange>
          </w:rPr>
          <w:t>关闭文件</w:t>
        </w:r>
        <w:r w:rsidR="0047407E" w:rsidRPr="0047407E">
          <w:rPr>
            <w:rFonts w:hint="eastAsia"/>
          </w:rPr>
          <w:t>。当应用完成了对文件的访问之后，它就通知内核关闭这个文件。作为响应，内核释放文件打开时创建的数据结构，并将这个描述符恢复到可用的描述符池中。无论一个进程因为何种原因终止时，内核都会关闭所有打开的文件并释放它们的内存资源</w:t>
        </w:r>
      </w:ins>
      <w:ins w:id="881" w:author="3287215331@qq.com" w:date="2018-12-31T16:44:00Z">
        <w:r>
          <w:rPr>
            <w:rFonts w:hint="eastAsia"/>
          </w:rPr>
          <w:t>.</w:t>
        </w:r>
      </w:ins>
    </w:p>
    <w:p w:rsidR="00A76CF0" w:rsidRDefault="00A76CF0" w:rsidP="0047407E">
      <w:pPr>
        <w:pStyle w:val="aa"/>
        <w:adjustRightInd w:val="0"/>
        <w:snapToGrid w:val="0"/>
        <w:ind w:firstLine="482"/>
        <w:rPr>
          <w:ins w:id="882" w:author="3287215331@qq.com" w:date="2018-12-31T16:44:00Z"/>
          <w:b/>
        </w:rPr>
      </w:pPr>
      <w:ins w:id="883" w:author="3287215331@qq.com" w:date="2018-12-31T16:44:00Z">
        <w:r w:rsidRPr="00A76CF0">
          <w:rPr>
            <w:rFonts w:hint="eastAsia"/>
            <w:b/>
            <w:rPrChange w:id="884" w:author="3287215331@qq.com" w:date="2018-12-31T16:44:00Z">
              <w:rPr>
                <w:rFonts w:hint="eastAsia"/>
              </w:rPr>
            </w:rPrChange>
          </w:rPr>
          <w:t>函数</w:t>
        </w:r>
      </w:ins>
    </w:p>
    <w:p w:rsidR="00A76CF0" w:rsidRDefault="00A76CF0" w:rsidP="0047407E">
      <w:pPr>
        <w:pStyle w:val="aa"/>
        <w:adjustRightInd w:val="0"/>
        <w:snapToGrid w:val="0"/>
        <w:ind w:firstLine="482"/>
        <w:rPr>
          <w:ins w:id="885" w:author="3287215331@qq.com" w:date="2018-12-31T16:45:00Z"/>
          <w:b/>
        </w:rPr>
      </w:pPr>
      <w:ins w:id="886" w:author="3287215331@qq.com" w:date="2018-12-31T16:44:00Z">
        <w:r>
          <w:rPr>
            <w:rFonts w:hint="eastAsia"/>
            <w:b/>
          </w:rPr>
          <w:t>1</w:t>
        </w:r>
        <w:r>
          <w:rPr>
            <w:b/>
          </w:rPr>
          <w:t>.</w:t>
        </w:r>
      </w:ins>
      <w:ins w:id="887" w:author="3287215331@qq.com" w:date="2018-12-31T16:45:00Z">
        <w:r>
          <w:rPr>
            <w:rFonts w:hint="eastAsia"/>
            <w:b/>
          </w:rPr>
          <w:t>打开和关闭文件。</w:t>
        </w:r>
      </w:ins>
    </w:p>
    <w:p w:rsidR="00A76CF0" w:rsidRDefault="00A76CF0" w:rsidP="00A76CF0">
      <w:pPr>
        <w:pStyle w:val="aa"/>
        <w:ind w:firstLine="482"/>
        <w:rPr>
          <w:ins w:id="888" w:author="3287215331@qq.com" w:date="2018-12-31T16:46:00Z"/>
          <w:b/>
        </w:rPr>
      </w:pPr>
      <w:ins w:id="889" w:author="3287215331@qq.com" w:date="2018-12-31T16:45:00Z">
        <w:r>
          <w:rPr>
            <w:rFonts w:hint="eastAsia"/>
            <w:b/>
          </w:rPr>
          <w:t>打开文件函数原型：</w:t>
        </w:r>
        <w:r w:rsidRPr="00A76CF0">
          <w:rPr>
            <w:rPrChange w:id="890" w:author="3287215331@qq.com" w:date="2018-12-31T16:48:00Z">
              <w:rPr>
                <w:b/>
              </w:rPr>
            </w:rPrChange>
          </w:rPr>
          <w:t>int open(char* filename,int flags,mode_t mode)</w:t>
        </w:r>
      </w:ins>
    </w:p>
    <w:p w:rsidR="00A76CF0" w:rsidRDefault="00A76CF0" w:rsidP="00A76CF0">
      <w:pPr>
        <w:pStyle w:val="aa"/>
        <w:ind w:firstLine="482"/>
        <w:rPr>
          <w:ins w:id="891" w:author="3287215331@qq.com" w:date="2018-12-31T16:46:00Z"/>
        </w:rPr>
      </w:pPr>
      <w:ins w:id="892" w:author="3287215331@qq.com" w:date="2018-12-31T16:46:00Z">
        <w:r w:rsidRPr="00A76CF0">
          <w:rPr>
            <w:rFonts w:hint="eastAsia"/>
            <w:b/>
            <w:rPrChange w:id="893" w:author="3287215331@qq.com" w:date="2018-12-31T16:48:00Z">
              <w:rPr>
                <w:rFonts w:hint="eastAsia"/>
              </w:rPr>
            </w:rPrChange>
          </w:rPr>
          <w:t>返回值</w:t>
        </w:r>
        <w:r>
          <w:rPr>
            <w:rFonts w:hint="eastAsia"/>
          </w:rPr>
          <w:t>：若成功则为新文件描述符，否则返回</w:t>
        </w:r>
        <w:r>
          <w:rPr>
            <w:rFonts w:hint="eastAsia"/>
          </w:rPr>
          <w:t>-1</w:t>
        </w:r>
        <w:r>
          <w:rPr>
            <w:rFonts w:hint="eastAsia"/>
          </w:rPr>
          <w:t>；</w:t>
        </w:r>
      </w:ins>
    </w:p>
    <w:p w:rsidR="00A76CF0" w:rsidRDefault="00A76CF0" w:rsidP="00A76CF0">
      <w:pPr>
        <w:pStyle w:val="aa"/>
        <w:ind w:firstLine="482"/>
        <w:rPr>
          <w:ins w:id="894" w:author="3287215331@qq.com" w:date="2018-12-31T16:48:00Z"/>
        </w:rPr>
      </w:pPr>
      <w:ins w:id="895" w:author="3287215331@qq.com" w:date="2018-12-31T16:47:00Z">
        <w:r w:rsidRPr="00A76CF0">
          <w:rPr>
            <w:rFonts w:hint="eastAsia"/>
            <w:b/>
            <w:rPrChange w:id="896" w:author="3287215331@qq.com" w:date="2018-12-31T16:48:00Z">
              <w:rPr>
                <w:rFonts w:hint="eastAsia"/>
              </w:rPr>
            </w:rPrChange>
          </w:rPr>
          <w:t>flag</w:t>
        </w:r>
      </w:ins>
      <w:ins w:id="897" w:author="3287215331@qq.com" w:date="2018-12-31T16:48:00Z">
        <w:r w:rsidRPr="00A76CF0">
          <w:rPr>
            <w:rFonts w:hint="eastAsia"/>
            <w:b/>
            <w:rPrChange w:id="898" w:author="3287215331@qq.com" w:date="2018-12-31T16:48:00Z">
              <w:rPr>
                <w:rFonts w:hint="eastAsia"/>
              </w:rPr>
            </w:rPrChange>
          </w:rPr>
          <w:t>s</w:t>
        </w:r>
      </w:ins>
      <w:ins w:id="899" w:author="3287215331@qq.com" w:date="2018-12-31T16:47:00Z">
        <w:r>
          <w:rPr>
            <w:rFonts w:hint="eastAsia"/>
          </w:rPr>
          <w:t>：</w:t>
        </w:r>
        <w:r>
          <w:rPr>
            <w:rFonts w:hint="eastAsia"/>
          </w:rPr>
          <w:t>O</w:t>
        </w:r>
        <w:r>
          <w:t>_RDONLY</w:t>
        </w:r>
        <w:r>
          <w:rPr>
            <w:rFonts w:hint="eastAsia"/>
          </w:rPr>
          <w:t>（只读），</w:t>
        </w:r>
        <w:r>
          <w:t>O_WRONLY</w:t>
        </w:r>
        <w:r>
          <w:rPr>
            <w:rFonts w:hint="eastAsia"/>
          </w:rPr>
          <w:t>（只写），</w:t>
        </w:r>
        <w:r>
          <w:t>O_RDWR</w:t>
        </w:r>
      </w:ins>
      <w:ins w:id="900" w:author="3287215331@qq.com" w:date="2018-12-31T16:48:00Z">
        <w:r>
          <w:rPr>
            <w:rFonts w:hint="eastAsia"/>
          </w:rPr>
          <w:t>（可读写）</w:t>
        </w:r>
      </w:ins>
    </w:p>
    <w:p w:rsidR="00A76CF0" w:rsidRPr="00A76CF0" w:rsidRDefault="00A76CF0" w:rsidP="00A76CF0">
      <w:pPr>
        <w:pStyle w:val="aa"/>
        <w:ind w:firstLine="482"/>
        <w:rPr>
          <w:ins w:id="901" w:author="3287215331@qq.com" w:date="2018-12-31T16:45:00Z"/>
          <w:rFonts w:hint="eastAsia"/>
          <w:rPrChange w:id="902" w:author="3287215331@qq.com" w:date="2018-12-31T16:48:00Z">
            <w:rPr>
              <w:ins w:id="903" w:author="3287215331@qq.com" w:date="2018-12-31T16:45:00Z"/>
              <w:b/>
            </w:rPr>
          </w:rPrChange>
        </w:rPr>
      </w:pPr>
      <w:ins w:id="904" w:author="3287215331@qq.com" w:date="2018-12-31T16:48:00Z">
        <w:r w:rsidRPr="00A76CF0">
          <w:rPr>
            <w:rFonts w:hint="eastAsia"/>
            <w:b/>
            <w:rPrChange w:id="905" w:author="3287215331@qq.com" w:date="2018-12-31T16:48:00Z">
              <w:rPr>
                <w:rFonts w:hint="eastAsia"/>
              </w:rPr>
            </w:rPrChange>
          </w:rPr>
          <w:t>mode</w:t>
        </w:r>
        <w:r>
          <w:rPr>
            <w:rFonts w:hint="eastAsia"/>
            <w:b/>
          </w:rPr>
          <w:t>：</w:t>
        </w:r>
      </w:ins>
      <w:ins w:id="906" w:author="3287215331@qq.com" w:date="2018-12-31T16:49:00Z">
        <w:r>
          <w:rPr>
            <w:rFonts w:hint="eastAsia"/>
          </w:rPr>
          <w:t>指定新文件的访问权限位。</w:t>
        </w:r>
      </w:ins>
    </w:p>
    <w:p w:rsidR="00A76CF0" w:rsidRDefault="00A76CF0" w:rsidP="00A76CF0">
      <w:pPr>
        <w:pStyle w:val="aa"/>
        <w:ind w:firstLine="482"/>
        <w:rPr>
          <w:ins w:id="907" w:author="3287215331@qq.com" w:date="2018-12-31T16:50:00Z"/>
        </w:rPr>
      </w:pPr>
      <w:ins w:id="908" w:author="3287215331@qq.com" w:date="2018-12-31T16:45:00Z">
        <w:r>
          <w:rPr>
            <w:rFonts w:hint="eastAsia"/>
            <w:b/>
          </w:rPr>
          <w:t>关闭文件函数原型：</w:t>
        </w:r>
      </w:ins>
      <w:ins w:id="909" w:author="3287215331@qq.com" w:date="2018-12-31T16:46:00Z">
        <w:r w:rsidRPr="00F22643">
          <w:rPr>
            <w:rPrChange w:id="910" w:author="3287215331@qq.com" w:date="2018-12-31T16:50:00Z">
              <w:rPr>
                <w:b/>
              </w:rPr>
            </w:rPrChange>
          </w:rPr>
          <w:t>int close(fd)</w:t>
        </w:r>
      </w:ins>
    </w:p>
    <w:p w:rsidR="00F22643" w:rsidRDefault="00F22643" w:rsidP="00A76CF0">
      <w:pPr>
        <w:pStyle w:val="aa"/>
        <w:ind w:firstLine="482"/>
        <w:rPr>
          <w:ins w:id="911" w:author="3287215331@qq.com" w:date="2018-12-31T16:50:00Z"/>
        </w:rPr>
      </w:pPr>
      <w:ins w:id="912" w:author="3287215331@qq.com" w:date="2018-12-31T16:50:00Z">
        <w:r w:rsidRPr="00F22643">
          <w:rPr>
            <w:rFonts w:hint="eastAsia"/>
            <w:b/>
            <w:rPrChange w:id="913" w:author="3287215331@qq.com" w:date="2018-12-31T16:50:00Z">
              <w:rPr>
                <w:rFonts w:hint="eastAsia"/>
              </w:rPr>
            </w:rPrChange>
          </w:rPr>
          <w:t>返回值</w:t>
        </w:r>
        <w:r>
          <w:rPr>
            <w:rFonts w:hint="eastAsia"/>
            <w:b/>
          </w:rPr>
          <w:t>：</w:t>
        </w:r>
        <w:r>
          <w:rPr>
            <w:rFonts w:hint="eastAsia"/>
          </w:rPr>
          <w:t>成功返回</w:t>
        </w:r>
        <w:r>
          <w:rPr>
            <w:rFonts w:hint="eastAsia"/>
          </w:rPr>
          <w:t>0</w:t>
        </w:r>
        <w:r>
          <w:rPr>
            <w:rFonts w:hint="eastAsia"/>
          </w:rPr>
          <w:t>，否则为</w:t>
        </w:r>
        <w:r>
          <w:rPr>
            <w:rFonts w:hint="eastAsia"/>
          </w:rPr>
          <w:t>-1</w:t>
        </w:r>
      </w:ins>
    </w:p>
    <w:p w:rsidR="00F22643" w:rsidRDefault="00F22643" w:rsidP="00A76CF0">
      <w:pPr>
        <w:pStyle w:val="aa"/>
        <w:ind w:firstLine="482"/>
        <w:rPr>
          <w:ins w:id="914" w:author="3287215331@qq.com" w:date="2018-12-31T16:51:00Z"/>
          <w:b/>
        </w:rPr>
      </w:pPr>
      <w:ins w:id="915" w:author="3287215331@qq.com" w:date="2018-12-31T16:51:00Z">
        <w:r w:rsidRPr="00F22643">
          <w:rPr>
            <w:rFonts w:hint="eastAsia"/>
            <w:b/>
            <w:rPrChange w:id="916" w:author="3287215331@qq.com" w:date="2018-12-31T16:51:00Z">
              <w:rPr>
                <w:rFonts w:hint="eastAsia"/>
              </w:rPr>
            </w:rPrChange>
          </w:rPr>
          <w:t>2</w:t>
        </w:r>
        <w:r w:rsidRPr="00F22643">
          <w:rPr>
            <w:rFonts w:hint="eastAsia"/>
            <w:b/>
            <w:rPrChange w:id="917" w:author="3287215331@qq.com" w:date="2018-12-31T16:51:00Z">
              <w:rPr>
                <w:rFonts w:hint="eastAsia"/>
              </w:rPr>
            </w:rPrChange>
          </w:rPr>
          <w:t>，</w:t>
        </w:r>
        <w:r>
          <w:rPr>
            <w:rFonts w:hint="eastAsia"/>
            <w:b/>
          </w:rPr>
          <w:t>读和写文件</w:t>
        </w:r>
      </w:ins>
    </w:p>
    <w:p w:rsidR="00F22643" w:rsidRDefault="00004AC8" w:rsidP="00F22643">
      <w:pPr>
        <w:pStyle w:val="aa"/>
        <w:ind w:firstLine="482"/>
        <w:rPr>
          <w:ins w:id="918" w:author="3287215331@qq.com" w:date="2018-12-31T16:51:00Z"/>
          <w:b/>
        </w:rPr>
      </w:pPr>
      <w:ins w:id="919" w:author="3287215331@qq.com" w:date="2018-12-31T16:53:00Z">
        <w:r>
          <w:rPr>
            <w:rFonts w:hint="eastAsia"/>
            <w:b/>
          </w:rPr>
          <w:t>读文件</w:t>
        </w:r>
      </w:ins>
      <w:ins w:id="920" w:author="3287215331@qq.com" w:date="2018-12-31T16:51:00Z">
        <w:r w:rsidR="00F22643">
          <w:rPr>
            <w:rFonts w:hint="eastAsia"/>
            <w:b/>
          </w:rPr>
          <w:t>函数原型：</w:t>
        </w:r>
        <w:r w:rsidR="00F22643" w:rsidRPr="00F22643">
          <w:rPr>
            <w:rFonts w:hint="eastAsia"/>
            <w:rPrChange w:id="921" w:author="3287215331@qq.com" w:date="2018-12-31T16:51:00Z">
              <w:rPr>
                <w:rFonts w:hint="eastAsia"/>
                <w:b/>
              </w:rPr>
            </w:rPrChange>
          </w:rPr>
          <w:t>ssize_t read(int fd,void *buf,size_t n</w:t>
        </w:r>
        <w:r w:rsidR="00F22643" w:rsidRPr="00F22643">
          <w:rPr>
            <w:rFonts w:hint="eastAsia"/>
            <w:b/>
          </w:rPr>
          <w:t>)</w:t>
        </w:r>
      </w:ins>
    </w:p>
    <w:p w:rsidR="00F22643" w:rsidRDefault="00F22643" w:rsidP="00F22643">
      <w:pPr>
        <w:pStyle w:val="aa"/>
        <w:ind w:firstLine="482"/>
        <w:rPr>
          <w:ins w:id="922" w:author="3287215331@qq.com" w:date="2018-12-31T16:52:00Z"/>
        </w:rPr>
      </w:pPr>
      <w:ins w:id="923" w:author="3287215331@qq.com" w:date="2018-12-31T16:52:00Z">
        <w:r>
          <w:rPr>
            <w:rFonts w:hint="eastAsia"/>
            <w:b/>
          </w:rPr>
          <w:t>返回值：</w:t>
        </w:r>
        <w:r w:rsidRPr="00F22643">
          <w:rPr>
            <w:rFonts w:hint="eastAsia"/>
            <w:rPrChange w:id="924" w:author="3287215331@qq.com" w:date="2018-12-31T16:52:00Z">
              <w:rPr>
                <w:rFonts w:hint="eastAsia"/>
                <w:b/>
              </w:rPr>
            </w:rPrChange>
          </w:rPr>
          <w:t>成功则返回</w:t>
        </w:r>
        <w:r>
          <w:rPr>
            <w:rFonts w:hint="eastAsia"/>
          </w:rPr>
          <w:t>读的字节数，若</w:t>
        </w:r>
        <w:r>
          <w:rPr>
            <w:rFonts w:hint="eastAsia"/>
          </w:rPr>
          <w:t>EOF</w:t>
        </w:r>
        <w:r>
          <w:rPr>
            <w:rFonts w:hint="eastAsia"/>
          </w:rPr>
          <w:t>则为</w:t>
        </w:r>
        <w:r>
          <w:rPr>
            <w:rFonts w:hint="eastAsia"/>
          </w:rPr>
          <w:t>0</w:t>
        </w:r>
        <w:r>
          <w:rPr>
            <w:rFonts w:hint="eastAsia"/>
          </w:rPr>
          <w:t>，出错为</w:t>
        </w:r>
        <w:r>
          <w:rPr>
            <w:rFonts w:hint="eastAsia"/>
          </w:rPr>
          <w:t>-1</w:t>
        </w:r>
      </w:ins>
    </w:p>
    <w:p w:rsidR="00F22643" w:rsidRDefault="00004AC8" w:rsidP="00F22643">
      <w:pPr>
        <w:pStyle w:val="aa"/>
        <w:ind w:firstLine="482"/>
        <w:rPr>
          <w:ins w:id="925" w:author="3287215331@qq.com" w:date="2018-12-31T16:53:00Z"/>
        </w:rPr>
      </w:pPr>
      <w:ins w:id="926" w:author="3287215331@qq.com" w:date="2018-12-31T16:52:00Z">
        <w:r w:rsidRPr="00004AC8">
          <w:rPr>
            <w:rFonts w:hint="eastAsia"/>
            <w:b/>
            <w:rPrChange w:id="927" w:author="3287215331@qq.com" w:date="2018-12-31T16:53:00Z">
              <w:rPr>
                <w:rFonts w:hint="eastAsia"/>
              </w:rPr>
            </w:rPrChange>
          </w:rPr>
          <w:t>描述</w:t>
        </w:r>
      </w:ins>
      <w:ins w:id="928" w:author="3287215331@qq.com" w:date="2018-12-31T16:53:00Z">
        <w:r w:rsidRPr="00004AC8">
          <w:rPr>
            <w:rFonts w:hint="eastAsia"/>
            <w:b/>
            <w:rPrChange w:id="929" w:author="3287215331@qq.com" w:date="2018-12-31T16:53:00Z">
              <w:rPr>
                <w:rFonts w:hint="eastAsia"/>
              </w:rPr>
            </w:rPrChange>
          </w:rPr>
          <w:t>：</w:t>
        </w:r>
        <w:r>
          <w:rPr>
            <w:rFonts w:hint="eastAsia"/>
          </w:rPr>
          <w:t>从描述符为</w:t>
        </w:r>
        <w:r>
          <w:rPr>
            <w:rFonts w:hint="eastAsia"/>
          </w:rPr>
          <w:t>fd</w:t>
        </w:r>
        <w:r>
          <w:rPr>
            <w:rFonts w:hint="eastAsia"/>
          </w:rPr>
          <w:t>的当前文件位置复制最多</w:t>
        </w:r>
        <w:r>
          <w:rPr>
            <w:rFonts w:hint="eastAsia"/>
          </w:rPr>
          <w:t>n</w:t>
        </w:r>
        <w:r>
          <w:rPr>
            <w:rFonts w:hint="eastAsia"/>
          </w:rPr>
          <w:t>个字节到内存位置</w:t>
        </w:r>
        <w:r>
          <w:rPr>
            <w:rFonts w:hint="eastAsia"/>
          </w:rPr>
          <w:t>buf</w:t>
        </w:r>
      </w:ins>
    </w:p>
    <w:p w:rsidR="00004AC8" w:rsidRDefault="00004AC8" w:rsidP="00F22643">
      <w:pPr>
        <w:pStyle w:val="aa"/>
        <w:ind w:firstLine="482"/>
        <w:rPr>
          <w:ins w:id="930" w:author="3287215331@qq.com" w:date="2018-12-31T16:54:00Z"/>
        </w:rPr>
      </w:pPr>
      <w:ins w:id="931" w:author="3287215331@qq.com" w:date="2018-12-31T16:53:00Z">
        <w:r w:rsidRPr="00004AC8">
          <w:rPr>
            <w:rFonts w:hint="eastAsia"/>
            <w:b/>
            <w:rPrChange w:id="932" w:author="3287215331@qq.com" w:date="2018-12-31T16:54:00Z">
              <w:rPr>
                <w:rFonts w:hint="eastAsia"/>
              </w:rPr>
            </w:rPrChange>
          </w:rPr>
          <w:t>写文件</w:t>
        </w:r>
      </w:ins>
      <w:ins w:id="933" w:author="3287215331@qq.com" w:date="2018-12-31T16:54:00Z">
        <w:r w:rsidRPr="00004AC8">
          <w:rPr>
            <w:rFonts w:hint="eastAsia"/>
            <w:b/>
            <w:rPrChange w:id="934" w:author="3287215331@qq.com" w:date="2018-12-31T16:54:00Z">
              <w:rPr>
                <w:rFonts w:hint="eastAsia"/>
              </w:rPr>
            </w:rPrChange>
          </w:rPr>
          <w:t>函数原型</w:t>
        </w:r>
        <w:r>
          <w:rPr>
            <w:rFonts w:hint="eastAsia"/>
            <w:b/>
          </w:rPr>
          <w:t>：</w:t>
        </w:r>
        <w:r w:rsidRPr="00004AC8">
          <w:rPr>
            <w:rFonts w:hint="eastAsia"/>
            <w:rPrChange w:id="935" w:author="3287215331@qq.com" w:date="2018-12-31T16:54:00Z">
              <w:rPr>
                <w:rFonts w:hint="eastAsia"/>
                <w:b/>
              </w:rPr>
            </w:rPrChange>
          </w:rPr>
          <w:t>ssize_t wirte(int fd,const void *buf,size_t n)</w:t>
        </w:r>
      </w:ins>
    </w:p>
    <w:p w:rsidR="00004AC8" w:rsidRPr="00004AC8" w:rsidRDefault="00004AC8" w:rsidP="00F22643">
      <w:pPr>
        <w:pStyle w:val="aa"/>
        <w:ind w:firstLine="482"/>
        <w:rPr>
          <w:ins w:id="936" w:author="3287215331@qq.com" w:date="2018-12-31T16:54:00Z"/>
          <w:rPrChange w:id="937" w:author="3287215331@qq.com" w:date="2018-12-31T16:55:00Z">
            <w:rPr>
              <w:ins w:id="938" w:author="3287215331@qq.com" w:date="2018-12-31T16:54:00Z"/>
            </w:rPr>
          </w:rPrChange>
        </w:rPr>
      </w:pPr>
      <w:ins w:id="939" w:author="3287215331@qq.com" w:date="2018-12-31T16:54:00Z">
        <w:r w:rsidRPr="00004AC8">
          <w:rPr>
            <w:rFonts w:hint="eastAsia"/>
            <w:b/>
            <w:rPrChange w:id="940" w:author="3287215331@qq.com" w:date="2018-12-31T16:54:00Z">
              <w:rPr>
                <w:rFonts w:hint="eastAsia"/>
              </w:rPr>
            </w:rPrChange>
          </w:rPr>
          <w:t>返回值：</w:t>
        </w:r>
      </w:ins>
      <w:ins w:id="941" w:author="3287215331@qq.com" w:date="2018-12-31T16:55:00Z">
        <w:r>
          <w:rPr>
            <w:rFonts w:hint="eastAsia"/>
          </w:rPr>
          <w:t>成功则返回写的字节数，出错则为</w:t>
        </w:r>
        <w:r>
          <w:rPr>
            <w:rFonts w:hint="eastAsia"/>
          </w:rPr>
          <w:t>-1</w:t>
        </w:r>
      </w:ins>
    </w:p>
    <w:p w:rsidR="00004AC8" w:rsidRPr="00004AC8" w:rsidRDefault="00004AC8" w:rsidP="00F22643">
      <w:pPr>
        <w:pStyle w:val="aa"/>
        <w:ind w:firstLine="482"/>
        <w:rPr>
          <w:ins w:id="942" w:author="3287215331@qq.com" w:date="2018-12-31T16:41:00Z"/>
          <w:rFonts w:hint="eastAsia"/>
          <w:b/>
          <w:rPrChange w:id="943" w:author="3287215331@qq.com" w:date="2018-12-31T16:54:00Z">
            <w:rPr>
              <w:ins w:id="944" w:author="3287215331@qq.com" w:date="2018-12-31T16:41:00Z"/>
              <w:rFonts w:hint="eastAsia"/>
            </w:rPr>
          </w:rPrChange>
        </w:rPr>
      </w:pPr>
      <w:ins w:id="945" w:author="3287215331@qq.com" w:date="2018-12-31T16:54:00Z">
        <w:r w:rsidRPr="00004AC8">
          <w:rPr>
            <w:rFonts w:hint="eastAsia"/>
            <w:b/>
            <w:rPrChange w:id="946" w:author="3287215331@qq.com" w:date="2018-12-31T16:54:00Z">
              <w:rPr>
                <w:rFonts w:hint="eastAsia"/>
              </w:rPr>
            </w:rPrChange>
          </w:rPr>
          <w:t>描述：</w:t>
        </w:r>
        <w:r w:rsidRPr="00004AC8">
          <w:rPr>
            <w:rFonts w:hint="eastAsia"/>
          </w:rPr>
          <w:t>从内存位置</w:t>
        </w:r>
        <w:r w:rsidRPr="00004AC8">
          <w:rPr>
            <w:rFonts w:hint="eastAsia"/>
          </w:rPr>
          <w:t xml:space="preserve"> buf </w:t>
        </w:r>
        <w:r w:rsidRPr="00004AC8">
          <w:rPr>
            <w:rFonts w:hint="eastAsia"/>
          </w:rPr>
          <w:t>复制至多</w:t>
        </w:r>
        <w:r w:rsidRPr="00004AC8">
          <w:rPr>
            <w:rFonts w:hint="eastAsia"/>
          </w:rPr>
          <w:t xml:space="preserve"> n </w:t>
        </w:r>
        <w:r w:rsidRPr="00004AC8">
          <w:rPr>
            <w:rFonts w:hint="eastAsia"/>
          </w:rPr>
          <w:t>个字节到描述符为</w:t>
        </w:r>
        <w:r w:rsidRPr="00004AC8">
          <w:rPr>
            <w:rFonts w:hint="eastAsia"/>
          </w:rPr>
          <w:t xml:space="preserve"> fd </w:t>
        </w:r>
        <w:r w:rsidRPr="00004AC8">
          <w:rPr>
            <w:rFonts w:hint="eastAsia"/>
          </w:rPr>
          <w:t>的当前文件位置</w:t>
        </w:r>
      </w:ins>
    </w:p>
    <w:p w:rsidR="000B6263" w:rsidDel="0047407E" w:rsidRDefault="000B6263" w:rsidP="00A76CF0">
      <w:pPr>
        <w:pStyle w:val="aa"/>
        <w:adjustRightInd w:val="0"/>
        <w:snapToGrid w:val="0"/>
        <w:ind w:firstLine="482"/>
        <w:rPr>
          <w:del w:id="947" w:author="3287215331@qq.com" w:date="2018-12-31T16:41:00Z"/>
        </w:rPr>
        <w:pPrChange w:id="948" w:author="3287215331@qq.com" w:date="2018-12-31T16:40:00Z">
          <w:pPr>
            <w:pStyle w:val="aa"/>
            <w:adjustRightInd w:val="0"/>
            <w:snapToGrid w:val="0"/>
            <w:ind w:firstLine="482"/>
          </w:pPr>
        </w:pPrChange>
      </w:pPr>
      <w:del w:id="949" w:author="3287215331@qq.com" w:date="2018-12-31T16:41:00Z">
        <w:r w:rsidRPr="00A76CF0" w:rsidDel="0047407E">
          <w:rPr>
            <w:rFonts w:hint="eastAsia"/>
            <w:b/>
          </w:rPr>
          <w:delText>（</w:delText>
        </w:r>
      </w:del>
      <w:del w:id="950" w:author="3287215331@qq.com" w:date="2018-12-31T16:37:00Z">
        <w:r w:rsidDel="002E343A">
          <w:rPr>
            <w:rFonts w:hint="eastAsia"/>
            <w:i/>
          </w:rPr>
          <w:delText>以下格式自行编排，编辑时删除</w:delText>
        </w:r>
        <w:r w:rsidDel="002E343A">
          <w:rPr>
            <w:rFonts w:hint="eastAsia"/>
          </w:rPr>
          <w:delText>）</w:delText>
        </w:r>
      </w:del>
    </w:p>
    <w:p w:rsidR="000B6263" w:rsidRDefault="000B6263">
      <w:pPr>
        <w:pStyle w:val="2"/>
        <w:rPr>
          <w:rFonts w:hint="eastAsia"/>
        </w:rPr>
      </w:pPr>
      <w:bookmarkStart w:id="951" w:name="_Toc532238448"/>
      <w:r>
        <w:rPr>
          <w:rFonts w:hint="eastAsia"/>
        </w:rPr>
        <w:t>8.3 printf的实现分析</w:t>
      </w:r>
      <w:bookmarkEnd w:id="951"/>
    </w:p>
    <w:p w:rsidR="00EF3FF6" w:rsidRDefault="00EF3FF6" w:rsidP="00004AC8">
      <w:pPr>
        <w:pStyle w:val="aa"/>
        <w:adjustRightInd w:val="0"/>
        <w:snapToGrid w:val="0"/>
        <w:ind w:firstLine="482"/>
        <w:jc w:val="left"/>
        <w:rPr>
          <w:ins w:id="952" w:author="3287215331@qq.com" w:date="2018-12-31T17:03:00Z"/>
          <w:b/>
        </w:rPr>
        <w:pPrChange w:id="953" w:author="3287215331@qq.com" w:date="2018-12-31T16:57:00Z">
          <w:pPr>
            <w:pStyle w:val="aa"/>
            <w:adjustRightInd w:val="0"/>
            <w:snapToGrid w:val="0"/>
            <w:ind w:firstLine="480"/>
          </w:pPr>
        </w:pPrChange>
      </w:pPr>
      <w:ins w:id="954" w:author="3287215331@qq.com" w:date="2018-12-31T17:03:00Z">
        <w:r w:rsidRPr="00EF3FF6">
          <w:rPr>
            <w:rFonts w:hint="eastAsia"/>
            <w:b/>
            <w:rPrChange w:id="955" w:author="3287215331@qq.com" w:date="2018-12-31T17:03:00Z">
              <w:rPr>
                <w:rFonts w:hint="eastAsia"/>
              </w:rPr>
            </w:rPrChange>
          </w:rPr>
          <w:t>1</w:t>
        </w:r>
        <w:r w:rsidRPr="00EF3FF6">
          <w:rPr>
            <w:rFonts w:hint="eastAsia"/>
            <w:b/>
            <w:rPrChange w:id="956" w:author="3287215331@qq.com" w:date="2018-12-31T17:03:00Z">
              <w:rPr>
                <w:rFonts w:hint="eastAsia"/>
              </w:rPr>
            </w:rPrChange>
          </w:rPr>
          <w:t>）首先看</w:t>
        </w:r>
        <w:r w:rsidRPr="00EF3FF6">
          <w:rPr>
            <w:rFonts w:hint="eastAsia"/>
            <w:b/>
            <w:rPrChange w:id="957" w:author="3287215331@qq.com" w:date="2018-12-31T17:03:00Z">
              <w:rPr>
                <w:rFonts w:hint="eastAsia"/>
              </w:rPr>
            </w:rPrChange>
          </w:rPr>
          <w:t>printf</w:t>
        </w:r>
        <w:r w:rsidRPr="00EF3FF6">
          <w:rPr>
            <w:rFonts w:hint="eastAsia"/>
            <w:b/>
            <w:rPrChange w:id="958" w:author="3287215331@qq.com" w:date="2018-12-31T17:03:00Z">
              <w:rPr>
                <w:rFonts w:hint="eastAsia"/>
              </w:rPr>
            </w:rPrChange>
          </w:rPr>
          <w:t>的函数体。</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59" w:author="3287215331@qq.com" w:date="2018-12-31T17:05:00Z"/>
          <w:rFonts w:ascii="&amp;quot" w:hAnsi="&amp;quot" w:cs="宋体"/>
          <w:color w:val="5C5C5C"/>
          <w:kern w:val="0"/>
          <w:sz w:val="18"/>
          <w:szCs w:val="18"/>
        </w:rPr>
      </w:pPr>
      <w:ins w:id="960" w:author="3287215331@qq.com" w:date="2018-12-31T17:05:00Z">
        <w:r w:rsidRPr="00EF3FF6">
          <w:rPr>
            <w:rFonts w:ascii="&amp;quot" w:hAnsi="&amp;quot" w:cs="宋体"/>
            <w:b/>
            <w:bCs/>
            <w:color w:val="2E8B57"/>
            <w:kern w:val="0"/>
            <w:sz w:val="18"/>
            <w:szCs w:val="18"/>
            <w:bdr w:val="none" w:sz="0" w:space="0" w:color="auto" w:frame="1"/>
            <w:shd w:val="clear" w:color="auto" w:fill="FFFFFF"/>
          </w:rPr>
          <w:t>int</w:t>
        </w:r>
        <w:r w:rsidRPr="00EF3FF6">
          <w:rPr>
            <w:rFonts w:ascii="&amp;quot" w:hAnsi="&amp;quot" w:cs="宋体"/>
            <w:color w:val="000000"/>
            <w:kern w:val="0"/>
            <w:sz w:val="18"/>
            <w:szCs w:val="18"/>
            <w:bdr w:val="none" w:sz="0" w:space="0" w:color="auto" w:frame="1"/>
            <w:shd w:val="clear" w:color="auto" w:fill="FFFFFF"/>
          </w:rPr>
          <w:t> printf(</w:t>
        </w:r>
        <w:r w:rsidRPr="00EF3FF6">
          <w:rPr>
            <w:rFonts w:ascii="&amp;quot" w:hAnsi="&amp;quot" w:cs="宋体"/>
            <w:b/>
            <w:bCs/>
            <w:color w:val="006699"/>
            <w:kern w:val="0"/>
            <w:sz w:val="18"/>
            <w:szCs w:val="18"/>
            <w:bdr w:val="none" w:sz="0" w:space="0" w:color="auto" w:frame="1"/>
            <w:shd w:val="clear" w:color="auto" w:fill="FFFFFF"/>
          </w:rPr>
          <w:t>const</w:t>
        </w:r>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2E8B57"/>
            <w:kern w:val="0"/>
            <w:sz w:val="18"/>
            <w:szCs w:val="18"/>
            <w:bdr w:val="none" w:sz="0" w:space="0" w:color="auto" w:frame="1"/>
            <w:shd w:val="clear" w:color="auto" w:fill="FFFFFF"/>
          </w:rPr>
          <w:t>char</w:t>
        </w:r>
        <w:r w:rsidRPr="00EF3FF6">
          <w:rPr>
            <w:rFonts w:ascii="&amp;quot" w:hAnsi="&amp;quot" w:cs="宋体"/>
            <w:color w:val="000000"/>
            <w:kern w:val="0"/>
            <w:sz w:val="18"/>
            <w:szCs w:val="18"/>
            <w:bdr w:val="none" w:sz="0" w:space="0" w:color="auto" w:frame="1"/>
            <w:shd w:val="clear" w:color="auto" w:fill="FFFFFF"/>
          </w:rPr>
          <w:t> *fmt, ...)   </w:t>
        </w:r>
      </w:ins>
    </w:p>
    <w:p w:rsidR="00EF3FF6" w:rsidRPr="00EF3FF6" w:rsidRDefault="00EF3FF6" w:rsidP="00EF3FF6">
      <w:pPr>
        <w:numPr>
          <w:ilvl w:val="0"/>
          <w:numId w:val="22"/>
        </w:numPr>
        <w:pBdr>
          <w:left w:val="single" w:sz="18" w:space="8" w:color="6CE26C"/>
        </w:pBdr>
        <w:shd w:val="clear" w:color="auto" w:fill="F8F8F8"/>
        <w:spacing w:line="210" w:lineRule="atLeast"/>
        <w:ind w:left="675"/>
        <w:jc w:val="left"/>
        <w:rPr>
          <w:ins w:id="961" w:author="3287215331@qq.com" w:date="2018-12-31T17:05:00Z"/>
          <w:rFonts w:ascii="&amp;quot" w:hAnsi="&amp;quot" w:cs="宋体"/>
          <w:color w:val="5C5C5C"/>
          <w:kern w:val="0"/>
          <w:sz w:val="18"/>
          <w:szCs w:val="18"/>
        </w:rPr>
      </w:pPr>
      <w:ins w:id="962" w:author="3287215331@qq.com" w:date="2018-12-31T17:05:00Z">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63" w:author="3287215331@qq.com" w:date="2018-12-31T17:05:00Z"/>
          <w:rFonts w:ascii="&amp;quot" w:hAnsi="&amp;quot" w:cs="宋体"/>
          <w:color w:val="5C5C5C"/>
          <w:kern w:val="0"/>
          <w:sz w:val="18"/>
          <w:szCs w:val="18"/>
        </w:rPr>
      </w:pPr>
      <w:ins w:id="964" w:author="3287215331@qq.com" w:date="2018-12-31T17:05:00Z">
        <w:r w:rsidRPr="00EF3FF6">
          <w:rPr>
            <w:rFonts w:ascii="&amp;quot" w:hAnsi="&amp;quot" w:cs="宋体"/>
            <w:b/>
            <w:bCs/>
            <w:color w:val="2E8B57"/>
            <w:kern w:val="0"/>
            <w:sz w:val="18"/>
            <w:szCs w:val="18"/>
            <w:bdr w:val="none" w:sz="0" w:space="0" w:color="auto" w:frame="1"/>
            <w:shd w:val="clear" w:color="auto" w:fill="FFFFFF"/>
          </w:rPr>
          <w:t>int</w:t>
        </w:r>
        <w:r w:rsidRPr="00EF3FF6">
          <w:rPr>
            <w:rFonts w:ascii="&amp;quot" w:hAnsi="&amp;quot" w:cs="宋体"/>
            <w:color w:val="000000"/>
            <w:kern w:val="0"/>
            <w:sz w:val="18"/>
            <w:szCs w:val="18"/>
            <w:bdr w:val="none" w:sz="0" w:space="0" w:color="auto" w:frame="1"/>
            <w:shd w:val="clear" w:color="auto" w:fill="FFFFFF"/>
          </w:rPr>
          <w:t> i;   </w:t>
        </w:r>
      </w:ins>
    </w:p>
    <w:p w:rsidR="00EF3FF6" w:rsidRPr="00EF3FF6" w:rsidRDefault="00EF3FF6" w:rsidP="00EF3FF6">
      <w:pPr>
        <w:numPr>
          <w:ilvl w:val="0"/>
          <w:numId w:val="22"/>
        </w:numPr>
        <w:pBdr>
          <w:left w:val="single" w:sz="18" w:space="8" w:color="6CE26C"/>
        </w:pBdr>
        <w:shd w:val="clear" w:color="auto" w:fill="F8F8F8"/>
        <w:spacing w:line="210" w:lineRule="atLeast"/>
        <w:ind w:left="675"/>
        <w:jc w:val="left"/>
        <w:rPr>
          <w:ins w:id="965" w:author="3287215331@qq.com" w:date="2018-12-31T17:05:00Z"/>
          <w:rFonts w:ascii="&amp;quot" w:hAnsi="&amp;quot" w:cs="宋体"/>
          <w:color w:val="5C5C5C"/>
          <w:kern w:val="0"/>
          <w:sz w:val="18"/>
          <w:szCs w:val="18"/>
        </w:rPr>
      </w:pPr>
      <w:ins w:id="966" w:author="3287215331@qq.com" w:date="2018-12-31T17:05:00Z">
        <w:r w:rsidRPr="00EF3FF6">
          <w:rPr>
            <w:rFonts w:ascii="&amp;quot" w:hAnsi="&amp;quot" w:cs="宋体"/>
            <w:b/>
            <w:bCs/>
            <w:color w:val="2E8B57"/>
            <w:kern w:val="0"/>
            <w:sz w:val="18"/>
            <w:szCs w:val="18"/>
            <w:bdr w:val="none" w:sz="0" w:space="0" w:color="auto" w:frame="1"/>
            <w:shd w:val="clear" w:color="auto" w:fill="F8F8F8"/>
          </w:rPr>
          <w:t>char</w:t>
        </w:r>
        <w:r w:rsidRPr="00EF3FF6">
          <w:rPr>
            <w:rFonts w:ascii="&amp;quot" w:hAnsi="&amp;quot" w:cs="宋体"/>
            <w:color w:val="000000"/>
            <w:kern w:val="0"/>
            <w:sz w:val="18"/>
            <w:szCs w:val="18"/>
            <w:bdr w:val="none" w:sz="0" w:space="0" w:color="auto" w:frame="1"/>
            <w:shd w:val="clear" w:color="auto" w:fill="F8F8F8"/>
          </w:rPr>
          <w:t> buf[256];   </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67" w:author="3287215331@qq.com" w:date="2018-12-31T17:05:00Z"/>
          <w:rFonts w:ascii="&amp;quot" w:hAnsi="&amp;quot" w:cs="宋体"/>
          <w:color w:val="5C5C5C"/>
          <w:kern w:val="0"/>
          <w:sz w:val="18"/>
          <w:szCs w:val="18"/>
        </w:rPr>
      </w:pPr>
      <w:ins w:id="968" w:author="3287215331@qq.com" w:date="2018-12-31T17:05:00Z">
        <w:r w:rsidRPr="00EF3FF6">
          <w:rPr>
            <w:rFonts w:ascii="&amp;quot" w:hAnsi="&amp;quot" w:cs="宋体"/>
            <w:color w:val="000000"/>
            <w:kern w:val="0"/>
            <w:sz w:val="18"/>
            <w:szCs w:val="18"/>
            <w:bdr w:val="none" w:sz="0" w:space="0" w:color="auto" w:frame="1"/>
            <w:shd w:val="clear" w:color="auto" w:fill="FFFFFF"/>
          </w:rPr>
          <w:t>      </w:t>
        </w:r>
      </w:ins>
    </w:p>
    <w:p w:rsidR="00EF3FF6" w:rsidRPr="00EF3FF6" w:rsidRDefault="00EF3FF6" w:rsidP="00EF3FF6">
      <w:pPr>
        <w:numPr>
          <w:ilvl w:val="0"/>
          <w:numId w:val="22"/>
        </w:numPr>
        <w:pBdr>
          <w:left w:val="single" w:sz="18" w:space="8" w:color="6CE26C"/>
        </w:pBdr>
        <w:shd w:val="clear" w:color="auto" w:fill="F8F8F8"/>
        <w:spacing w:line="210" w:lineRule="atLeast"/>
        <w:ind w:left="675"/>
        <w:jc w:val="left"/>
        <w:rPr>
          <w:ins w:id="969" w:author="3287215331@qq.com" w:date="2018-12-31T17:05:00Z"/>
          <w:rFonts w:ascii="&amp;quot" w:hAnsi="&amp;quot" w:cs="宋体"/>
          <w:color w:val="5C5C5C"/>
          <w:kern w:val="0"/>
          <w:sz w:val="18"/>
          <w:szCs w:val="18"/>
        </w:rPr>
      </w:pPr>
      <w:ins w:id="970" w:author="3287215331@qq.com" w:date="2018-12-31T17:05: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2E8B57"/>
            <w:kern w:val="0"/>
            <w:sz w:val="18"/>
            <w:szCs w:val="18"/>
            <w:bdr w:val="none" w:sz="0" w:space="0" w:color="auto" w:frame="1"/>
            <w:shd w:val="clear" w:color="auto" w:fill="F8F8F8"/>
          </w:rPr>
          <w:t>va_list</w:t>
        </w:r>
        <w:r w:rsidRPr="00EF3FF6">
          <w:rPr>
            <w:rFonts w:ascii="&amp;quot" w:hAnsi="&amp;quot" w:cs="宋体"/>
            <w:color w:val="000000"/>
            <w:kern w:val="0"/>
            <w:sz w:val="18"/>
            <w:szCs w:val="18"/>
            <w:bdr w:val="none" w:sz="0" w:space="0" w:color="auto" w:frame="1"/>
            <w:shd w:val="clear" w:color="auto" w:fill="F8F8F8"/>
          </w:rPr>
          <w:t> arg = (</w:t>
        </w:r>
        <w:r w:rsidRPr="00EF3FF6">
          <w:rPr>
            <w:rFonts w:ascii="&amp;quot" w:hAnsi="&amp;quot" w:cs="宋体"/>
            <w:b/>
            <w:bCs/>
            <w:color w:val="2E8B57"/>
            <w:kern w:val="0"/>
            <w:sz w:val="18"/>
            <w:szCs w:val="18"/>
            <w:bdr w:val="none" w:sz="0" w:space="0" w:color="auto" w:frame="1"/>
            <w:shd w:val="clear" w:color="auto" w:fill="F8F8F8"/>
          </w:rPr>
          <w:t>va_list</w:t>
        </w:r>
        <w:r w:rsidRPr="00EF3FF6">
          <w:rPr>
            <w:rFonts w:ascii="&amp;quot" w:hAnsi="&amp;quot" w:cs="宋体"/>
            <w:color w:val="000000"/>
            <w:kern w:val="0"/>
            <w:sz w:val="18"/>
            <w:szCs w:val="18"/>
            <w:bdr w:val="none" w:sz="0" w:space="0" w:color="auto" w:frame="1"/>
            <w:shd w:val="clear" w:color="auto" w:fill="F8F8F8"/>
          </w:rPr>
          <w:t>)((</w:t>
        </w:r>
        <w:r w:rsidRPr="00EF3FF6">
          <w:rPr>
            <w:rFonts w:ascii="&amp;quot" w:hAnsi="&amp;quot" w:cs="宋体"/>
            <w:b/>
            <w:bCs/>
            <w:color w:val="2E8B57"/>
            <w:kern w:val="0"/>
            <w:sz w:val="18"/>
            <w:szCs w:val="18"/>
            <w:bdr w:val="none" w:sz="0" w:space="0" w:color="auto" w:frame="1"/>
            <w:shd w:val="clear" w:color="auto" w:fill="F8F8F8"/>
          </w:rPr>
          <w:t>char</w:t>
        </w:r>
        <w:r w:rsidRPr="00EF3FF6">
          <w:rPr>
            <w:rFonts w:ascii="&amp;quot" w:hAnsi="&amp;quot" w:cs="宋体"/>
            <w:color w:val="000000"/>
            <w:kern w:val="0"/>
            <w:sz w:val="18"/>
            <w:szCs w:val="18"/>
            <w:bdr w:val="none" w:sz="0" w:space="0" w:color="auto" w:frame="1"/>
            <w:shd w:val="clear" w:color="auto" w:fill="F8F8F8"/>
          </w:rPr>
          <w:t>*)(&amp;fmt) + 4);   </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71" w:author="3287215331@qq.com" w:date="2018-12-31T17:05:00Z"/>
          <w:rFonts w:ascii="&amp;quot" w:hAnsi="&amp;quot" w:cs="宋体"/>
          <w:color w:val="5C5C5C"/>
          <w:kern w:val="0"/>
          <w:sz w:val="18"/>
          <w:szCs w:val="18"/>
        </w:rPr>
      </w:pPr>
      <w:ins w:id="972" w:author="3287215331@qq.com" w:date="2018-12-31T17:05:00Z">
        <w:r w:rsidRPr="00EF3FF6">
          <w:rPr>
            <w:rFonts w:ascii="&amp;quot" w:hAnsi="&amp;quot" w:cs="宋体"/>
            <w:color w:val="000000"/>
            <w:kern w:val="0"/>
            <w:sz w:val="18"/>
            <w:szCs w:val="18"/>
            <w:bdr w:val="none" w:sz="0" w:space="0" w:color="auto" w:frame="1"/>
            <w:shd w:val="clear" w:color="auto" w:fill="FFFFFF"/>
          </w:rPr>
          <w:t>     i = vsprintf(buf, fmt, arg);   </w:t>
        </w:r>
      </w:ins>
    </w:p>
    <w:p w:rsidR="00EF3FF6" w:rsidRPr="00EF3FF6" w:rsidRDefault="00EF3FF6" w:rsidP="00EF3FF6">
      <w:pPr>
        <w:numPr>
          <w:ilvl w:val="0"/>
          <w:numId w:val="22"/>
        </w:numPr>
        <w:pBdr>
          <w:left w:val="single" w:sz="18" w:space="8" w:color="6CE26C"/>
        </w:pBdr>
        <w:shd w:val="clear" w:color="auto" w:fill="F8F8F8"/>
        <w:spacing w:line="210" w:lineRule="atLeast"/>
        <w:ind w:left="675"/>
        <w:jc w:val="left"/>
        <w:rPr>
          <w:ins w:id="973" w:author="3287215331@qq.com" w:date="2018-12-31T17:05:00Z"/>
          <w:rFonts w:ascii="&amp;quot" w:hAnsi="&amp;quot" w:cs="宋体"/>
          <w:color w:val="5C5C5C"/>
          <w:kern w:val="0"/>
          <w:sz w:val="18"/>
          <w:szCs w:val="18"/>
        </w:rPr>
      </w:pPr>
      <w:ins w:id="974" w:author="3287215331@qq.com" w:date="2018-12-31T17:05:00Z">
        <w:r w:rsidRPr="00EF3FF6">
          <w:rPr>
            <w:rFonts w:ascii="&amp;quot" w:hAnsi="&amp;quot" w:cs="宋体"/>
            <w:color w:val="000000"/>
            <w:kern w:val="0"/>
            <w:sz w:val="18"/>
            <w:szCs w:val="18"/>
            <w:bdr w:val="none" w:sz="0" w:space="0" w:color="auto" w:frame="1"/>
            <w:shd w:val="clear" w:color="auto" w:fill="F8F8F8"/>
          </w:rPr>
          <w:t>     write(buf, i);   </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75" w:author="3287215331@qq.com" w:date="2018-12-31T17:05:00Z"/>
          <w:rFonts w:ascii="&amp;quot" w:hAnsi="&amp;quot" w:cs="宋体"/>
          <w:color w:val="5C5C5C"/>
          <w:kern w:val="0"/>
          <w:sz w:val="18"/>
          <w:szCs w:val="18"/>
        </w:rPr>
      </w:pPr>
      <w:ins w:id="976" w:author="3287215331@qq.com" w:date="2018-12-31T17:05:00Z">
        <w:r w:rsidRPr="00EF3FF6">
          <w:rPr>
            <w:rFonts w:ascii="&amp;quot" w:hAnsi="&amp;quot" w:cs="宋体"/>
            <w:color w:val="000000"/>
            <w:kern w:val="0"/>
            <w:sz w:val="18"/>
            <w:szCs w:val="18"/>
            <w:bdr w:val="none" w:sz="0" w:space="0" w:color="auto" w:frame="1"/>
            <w:shd w:val="clear" w:color="auto" w:fill="FFFFFF"/>
          </w:rPr>
          <w:t>      </w:t>
        </w:r>
      </w:ins>
    </w:p>
    <w:p w:rsidR="00EF3FF6" w:rsidRPr="00EF3FF6" w:rsidRDefault="00EF3FF6" w:rsidP="00EF3FF6">
      <w:pPr>
        <w:numPr>
          <w:ilvl w:val="0"/>
          <w:numId w:val="22"/>
        </w:numPr>
        <w:pBdr>
          <w:left w:val="single" w:sz="18" w:space="8" w:color="6CE26C"/>
        </w:pBdr>
        <w:shd w:val="clear" w:color="auto" w:fill="F8F8F8"/>
        <w:spacing w:line="210" w:lineRule="atLeast"/>
        <w:ind w:left="675"/>
        <w:jc w:val="left"/>
        <w:rPr>
          <w:ins w:id="977" w:author="3287215331@qq.com" w:date="2018-12-31T17:05:00Z"/>
          <w:rFonts w:ascii="&amp;quot" w:hAnsi="&amp;quot" w:cs="宋体"/>
          <w:color w:val="5C5C5C"/>
          <w:kern w:val="0"/>
          <w:sz w:val="18"/>
          <w:szCs w:val="18"/>
        </w:rPr>
      </w:pPr>
      <w:ins w:id="978" w:author="3287215331@qq.com" w:date="2018-12-31T17:05: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return</w:t>
        </w:r>
        <w:r w:rsidRPr="00EF3FF6">
          <w:rPr>
            <w:rFonts w:ascii="&amp;quot" w:hAnsi="&amp;quot" w:cs="宋体"/>
            <w:color w:val="000000"/>
            <w:kern w:val="0"/>
            <w:sz w:val="18"/>
            <w:szCs w:val="18"/>
            <w:bdr w:val="none" w:sz="0" w:space="0" w:color="auto" w:frame="1"/>
            <w:shd w:val="clear" w:color="auto" w:fill="F8F8F8"/>
          </w:rPr>
          <w:t> i;   </w:t>
        </w:r>
      </w:ins>
    </w:p>
    <w:p w:rsidR="00EF3FF6" w:rsidRPr="00EF3FF6" w:rsidRDefault="00EF3FF6" w:rsidP="00EF3FF6">
      <w:pPr>
        <w:numPr>
          <w:ilvl w:val="0"/>
          <w:numId w:val="22"/>
        </w:numPr>
        <w:pBdr>
          <w:left w:val="single" w:sz="18" w:space="8" w:color="6CE26C"/>
        </w:pBdr>
        <w:shd w:val="clear" w:color="auto" w:fill="FFFFFF"/>
        <w:spacing w:line="210" w:lineRule="atLeast"/>
        <w:ind w:left="675"/>
        <w:jc w:val="left"/>
        <w:rPr>
          <w:ins w:id="979" w:author="3287215331@qq.com" w:date="2018-12-31T17:05:00Z"/>
          <w:rFonts w:ascii="&amp;quot" w:hAnsi="&amp;quot" w:cs="宋体"/>
          <w:color w:val="5C5C5C"/>
          <w:kern w:val="0"/>
          <w:sz w:val="18"/>
          <w:szCs w:val="18"/>
        </w:rPr>
      </w:pPr>
      <w:ins w:id="980" w:author="3287215331@qq.com" w:date="2018-12-31T17:05:00Z">
        <w:r w:rsidRPr="00EF3FF6">
          <w:rPr>
            <w:rFonts w:ascii="&amp;quot" w:hAnsi="&amp;quot" w:cs="宋体"/>
            <w:color w:val="000000"/>
            <w:kern w:val="0"/>
            <w:sz w:val="18"/>
            <w:szCs w:val="18"/>
            <w:bdr w:val="none" w:sz="0" w:space="0" w:color="auto" w:frame="1"/>
            <w:shd w:val="clear" w:color="auto" w:fill="FFFFFF"/>
          </w:rPr>
          <w:t>    }   </w:t>
        </w:r>
      </w:ins>
    </w:p>
    <w:p w:rsidR="00EF3FF6" w:rsidRDefault="00EF3FF6" w:rsidP="00004AC8">
      <w:pPr>
        <w:pStyle w:val="aa"/>
        <w:adjustRightInd w:val="0"/>
        <w:snapToGrid w:val="0"/>
        <w:ind w:firstLine="480"/>
        <w:jc w:val="left"/>
        <w:rPr>
          <w:ins w:id="981" w:author="3287215331@qq.com" w:date="2018-12-31T17:08:00Z"/>
        </w:rPr>
        <w:pPrChange w:id="982" w:author="3287215331@qq.com" w:date="2018-12-31T16:57:00Z">
          <w:pPr>
            <w:pStyle w:val="aa"/>
            <w:adjustRightInd w:val="0"/>
            <w:snapToGrid w:val="0"/>
            <w:ind w:firstLine="480"/>
          </w:pPr>
        </w:pPrChange>
      </w:pPr>
      <w:ins w:id="983" w:author="3287215331@qq.com" w:date="2018-12-31T17:07:00Z">
        <w:r>
          <w:rPr>
            <w:rFonts w:hint="eastAsia"/>
          </w:rPr>
          <w:t>我们发现函数体内部调用了函数</w:t>
        </w:r>
        <w:r>
          <w:rPr>
            <w:rFonts w:hint="eastAsia"/>
          </w:rPr>
          <w:t>vsprintf</w:t>
        </w:r>
        <w:r>
          <w:rPr>
            <w:rFonts w:hint="eastAsia"/>
          </w:rPr>
          <w:t>，那么我们再继续看一下</w:t>
        </w:r>
        <w:r>
          <w:rPr>
            <w:rFonts w:hint="eastAsia"/>
          </w:rPr>
          <w:t>vsprintf</w:t>
        </w:r>
        <w:r>
          <w:rPr>
            <w:rFonts w:hint="eastAsia"/>
          </w:rPr>
          <w:t>函数。</w:t>
        </w:r>
      </w:ins>
    </w:p>
    <w:p w:rsidR="00EF3FF6" w:rsidRDefault="00EF3FF6" w:rsidP="00004AC8">
      <w:pPr>
        <w:pStyle w:val="aa"/>
        <w:adjustRightInd w:val="0"/>
        <w:snapToGrid w:val="0"/>
        <w:ind w:firstLine="480"/>
        <w:jc w:val="left"/>
        <w:rPr>
          <w:ins w:id="984" w:author="3287215331@qq.com" w:date="2018-12-31T17:07:00Z"/>
          <w:rFonts w:hint="eastAsia"/>
        </w:rPr>
        <w:pPrChange w:id="985" w:author="3287215331@qq.com" w:date="2018-12-31T16:57:00Z">
          <w:pPr>
            <w:pStyle w:val="aa"/>
            <w:adjustRightInd w:val="0"/>
            <w:snapToGrid w:val="0"/>
            <w:ind w:firstLine="480"/>
          </w:pPr>
        </w:pPrChange>
      </w:pPr>
      <w:ins w:id="986" w:author="3287215331@qq.com" w:date="2018-12-31T17:08:00Z">
        <w:r>
          <w:rPr>
            <w:rFonts w:hint="eastAsia"/>
          </w:rPr>
          <w:t>其中</w:t>
        </w:r>
        <w:r w:rsidRPr="00EF3FF6">
          <w:rPr>
            <w:rFonts w:hint="eastAsia"/>
          </w:rPr>
          <w:t>va_list</w:t>
        </w:r>
        <w:r w:rsidRPr="00EF3FF6">
          <w:rPr>
            <w:rFonts w:hint="eastAsia"/>
          </w:rPr>
          <w:t>的定义</w:t>
        </w:r>
        <w:r>
          <w:rPr>
            <w:rFonts w:hint="eastAsia"/>
          </w:rPr>
          <w:t>被定义为字符指针</w:t>
        </w:r>
      </w:ins>
      <w:ins w:id="987" w:author="3287215331@qq.com" w:date="2018-12-31T17:13:00Z">
        <w:r>
          <w:rPr>
            <w:rFonts w:hint="eastAsia"/>
          </w:rPr>
          <w:t>。</w:t>
        </w:r>
      </w:ins>
    </w:p>
    <w:p w:rsidR="00EF3FF6" w:rsidRDefault="00EF3FF6" w:rsidP="00004AC8">
      <w:pPr>
        <w:pStyle w:val="aa"/>
        <w:adjustRightInd w:val="0"/>
        <w:snapToGrid w:val="0"/>
        <w:ind w:firstLine="482"/>
        <w:jc w:val="left"/>
        <w:rPr>
          <w:ins w:id="988" w:author="3287215331@qq.com" w:date="2018-12-31T17:08:00Z"/>
          <w:b/>
        </w:rPr>
        <w:pPrChange w:id="989" w:author="3287215331@qq.com" w:date="2018-12-31T16:57:00Z">
          <w:pPr>
            <w:pStyle w:val="aa"/>
            <w:adjustRightInd w:val="0"/>
            <w:snapToGrid w:val="0"/>
            <w:ind w:firstLine="480"/>
          </w:pPr>
        </w:pPrChange>
      </w:pPr>
      <w:ins w:id="990" w:author="3287215331@qq.com" w:date="2018-12-31T17:07:00Z">
        <w:r w:rsidRPr="00EF3FF6">
          <w:rPr>
            <w:rFonts w:hint="eastAsia"/>
            <w:b/>
            <w:rPrChange w:id="991" w:author="3287215331@qq.com" w:date="2018-12-31T17:07:00Z">
              <w:rPr>
                <w:rFonts w:hint="eastAsia"/>
              </w:rPr>
            </w:rPrChange>
          </w:rPr>
          <w:lastRenderedPageBreak/>
          <w:t>2</w:t>
        </w:r>
        <w:r w:rsidRPr="00EF3FF6">
          <w:rPr>
            <w:rFonts w:hint="eastAsia"/>
            <w:b/>
            <w:rPrChange w:id="992" w:author="3287215331@qq.com" w:date="2018-12-31T17:07:00Z">
              <w:rPr>
                <w:rFonts w:hint="eastAsia"/>
              </w:rPr>
            </w:rPrChange>
          </w:rPr>
          <w:t>）</w:t>
        </w:r>
        <w:r>
          <w:rPr>
            <w:rFonts w:hint="eastAsia"/>
            <w:b/>
          </w:rPr>
          <w:t>再看</w:t>
        </w:r>
        <w:r>
          <w:rPr>
            <w:rFonts w:hint="eastAsia"/>
            <w:b/>
          </w:rPr>
          <w:t>vsprintf</w:t>
        </w:r>
      </w:ins>
      <w:ins w:id="993" w:author="3287215331@qq.com" w:date="2018-12-31T17:08:00Z">
        <w:r>
          <w:rPr>
            <w:rFonts w:hint="eastAsia"/>
            <w:b/>
          </w:rPr>
          <w:t>函数（在</w:t>
        </w:r>
        <w:r>
          <w:rPr>
            <w:rFonts w:hint="eastAsia"/>
            <w:b/>
          </w:rPr>
          <w:t>printf</w:t>
        </w:r>
        <w:r>
          <w:rPr>
            <w:rFonts w:hint="eastAsia"/>
            <w:b/>
          </w:rPr>
          <w:t>函数内部调用）。</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994" w:author="3287215331@qq.com" w:date="2018-12-31T17:11:00Z"/>
          <w:rFonts w:ascii="&amp;quot" w:hAnsi="&amp;quot" w:cs="宋体"/>
          <w:color w:val="5C5C5C"/>
          <w:kern w:val="0"/>
          <w:sz w:val="18"/>
          <w:szCs w:val="18"/>
        </w:rPr>
      </w:pPr>
      <w:ins w:id="995" w:author="3287215331@qq.com" w:date="2018-12-31T17:11:00Z">
        <w:r w:rsidRPr="00EF3FF6">
          <w:rPr>
            <w:rFonts w:ascii="&amp;quot" w:hAnsi="&amp;quot" w:cs="宋体"/>
            <w:b/>
            <w:bCs/>
            <w:color w:val="2E8B57"/>
            <w:kern w:val="0"/>
            <w:sz w:val="18"/>
            <w:szCs w:val="18"/>
            <w:bdr w:val="none" w:sz="0" w:space="0" w:color="auto" w:frame="1"/>
            <w:shd w:val="clear" w:color="auto" w:fill="FFFFFF"/>
          </w:rPr>
          <w:t>int</w:t>
        </w:r>
        <w:r w:rsidRPr="00EF3FF6">
          <w:rPr>
            <w:rFonts w:ascii="&amp;quot" w:hAnsi="&amp;quot" w:cs="宋体"/>
            <w:color w:val="000000"/>
            <w:kern w:val="0"/>
            <w:sz w:val="18"/>
            <w:szCs w:val="18"/>
            <w:bdr w:val="none" w:sz="0" w:space="0" w:color="auto" w:frame="1"/>
            <w:shd w:val="clear" w:color="auto" w:fill="FFFFFF"/>
          </w:rPr>
          <w:t> vsprintf(</w:t>
        </w:r>
        <w:r w:rsidRPr="00EF3FF6">
          <w:rPr>
            <w:rFonts w:ascii="&amp;quot" w:hAnsi="&amp;quot" w:cs="宋体"/>
            <w:b/>
            <w:bCs/>
            <w:color w:val="2E8B57"/>
            <w:kern w:val="0"/>
            <w:sz w:val="18"/>
            <w:szCs w:val="18"/>
            <w:bdr w:val="none" w:sz="0" w:space="0" w:color="auto" w:frame="1"/>
            <w:shd w:val="clear" w:color="auto" w:fill="FFFFFF"/>
          </w:rPr>
          <w:t>char</w:t>
        </w:r>
        <w:r w:rsidRPr="00EF3FF6">
          <w:rPr>
            <w:rFonts w:ascii="&amp;quot" w:hAnsi="&amp;quot" w:cs="宋体"/>
            <w:color w:val="000000"/>
            <w:kern w:val="0"/>
            <w:sz w:val="18"/>
            <w:szCs w:val="18"/>
            <w:bdr w:val="none" w:sz="0" w:space="0" w:color="auto" w:frame="1"/>
            <w:shd w:val="clear" w:color="auto" w:fill="FFFFFF"/>
          </w:rPr>
          <w:t> *buf, </w:t>
        </w:r>
        <w:r w:rsidRPr="00EF3FF6">
          <w:rPr>
            <w:rFonts w:ascii="&amp;quot" w:hAnsi="&amp;quot" w:cs="宋体"/>
            <w:b/>
            <w:bCs/>
            <w:color w:val="006699"/>
            <w:kern w:val="0"/>
            <w:sz w:val="18"/>
            <w:szCs w:val="18"/>
            <w:bdr w:val="none" w:sz="0" w:space="0" w:color="auto" w:frame="1"/>
            <w:shd w:val="clear" w:color="auto" w:fill="FFFFFF"/>
          </w:rPr>
          <w:t>const</w:t>
        </w:r>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2E8B57"/>
            <w:kern w:val="0"/>
            <w:sz w:val="18"/>
            <w:szCs w:val="18"/>
            <w:bdr w:val="none" w:sz="0" w:space="0" w:color="auto" w:frame="1"/>
            <w:shd w:val="clear" w:color="auto" w:fill="FFFFFF"/>
          </w:rPr>
          <w:t>char</w:t>
        </w:r>
        <w:r w:rsidRPr="00EF3FF6">
          <w:rPr>
            <w:rFonts w:ascii="&amp;quot" w:hAnsi="&amp;quot" w:cs="宋体"/>
            <w:color w:val="000000"/>
            <w:kern w:val="0"/>
            <w:sz w:val="18"/>
            <w:szCs w:val="18"/>
            <w:bdr w:val="none" w:sz="0" w:space="0" w:color="auto" w:frame="1"/>
            <w:shd w:val="clear" w:color="auto" w:fill="FFFFFF"/>
          </w:rPr>
          <w:t> *fmt, </w:t>
        </w:r>
        <w:r w:rsidRPr="00EF3FF6">
          <w:rPr>
            <w:rFonts w:ascii="&amp;quot" w:hAnsi="&amp;quot" w:cs="宋体"/>
            <w:b/>
            <w:bCs/>
            <w:color w:val="2E8B57"/>
            <w:kern w:val="0"/>
            <w:sz w:val="18"/>
            <w:szCs w:val="18"/>
            <w:bdr w:val="none" w:sz="0" w:space="0" w:color="auto" w:frame="1"/>
            <w:shd w:val="clear" w:color="auto" w:fill="FFFFFF"/>
          </w:rPr>
          <w:t>va_list</w:t>
        </w:r>
        <w:r w:rsidRPr="00EF3FF6">
          <w:rPr>
            <w:rFonts w:ascii="&amp;quot" w:hAnsi="&amp;quot" w:cs="宋体"/>
            <w:color w:val="000000"/>
            <w:kern w:val="0"/>
            <w:sz w:val="18"/>
            <w:szCs w:val="18"/>
            <w:bdr w:val="none" w:sz="0" w:space="0" w:color="auto" w:frame="1"/>
            <w:shd w:val="clear" w:color="auto" w:fill="FFFFFF"/>
          </w:rPr>
          <w:t> args)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996" w:author="3287215331@qq.com" w:date="2018-12-31T17:11:00Z"/>
          <w:rFonts w:ascii="&amp;quot" w:hAnsi="&amp;quot" w:cs="宋体"/>
          <w:color w:val="5C5C5C"/>
          <w:kern w:val="0"/>
          <w:sz w:val="18"/>
          <w:szCs w:val="18"/>
        </w:rPr>
      </w:pPr>
      <w:ins w:id="997" w:author="3287215331@qq.com" w:date="2018-12-31T17:11:00Z">
        <w:r w:rsidRPr="00EF3FF6">
          <w:rPr>
            <w:rFonts w:ascii="&amp;quot" w:hAnsi="&amp;quot" w:cs="宋体"/>
            <w:color w:val="000000"/>
            <w:kern w:val="0"/>
            <w:sz w:val="18"/>
            <w:szCs w:val="18"/>
            <w:bdr w:val="none" w:sz="0" w:space="0" w:color="auto" w:frame="1"/>
            <w:shd w:val="clear" w:color="auto" w:fill="F8F8F8"/>
          </w:rPr>
          <w:t>   {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998" w:author="3287215331@qq.com" w:date="2018-12-31T17:11:00Z"/>
          <w:rFonts w:ascii="&amp;quot" w:hAnsi="&amp;quot" w:cs="宋体"/>
          <w:color w:val="5C5C5C"/>
          <w:kern w:val="0"/>
          <w:sz w:val="18"/>
          <w:szCs w:val="18"/>
        </w:rPr>
      </w:pPr>
      <w:ins w:id="999"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2E8B57"/>
            <w:kern w:val="0"/>
            <w:sz w:val="18"/>
            <w:szCs w:val="18"/>
            <w:bdr w:val="none" w:sz="0" w:space="0" w:color="auto" w:frame="1"/>
            <w:shd w:val="clear" w:color="auto" w:fill="FFFFFF"/>
          </w:rPr>
          <w:t>char</w:t>
        </w:r>
        <w:r w:rsidRPr="00EF3FF6">
          <w:rPr>
            <w:rFonts w:ascii="&amp;quot" w:hAnsi="&amp;quot" w:cs="宋体"/>
            <w:color w:val="000000"/>
            <w:kern w:val="0"/>
            <w:sz w:val="18"/>
            <w:szCs w:val="18"/>
            <w:bdr w:val="none" w:sz="0" w:space="0" w:color="auto" w:frame="1"/>
            <w:shd w:val="clear" w:color="auto" w:fill="FFFFFF"/>
          </w:rPr>
          <w:t>* p;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00" w:author="3287215331@qq.com" w:date="2018-12-31T17:11:00Z"/>
          <w:rFonts w:ascii="&amp;quot" w:hAnsi="&amp;quot" w:cs="宋体"/>
          <w:color w:val="5C5C5C"/>
          <w:kern w:val="0"/>
          <w:sz w:val="18"/>
          <w:szCs w:val="18"/>
        </w:rPr>
      </w:pPr>
      <w:ins w:id="1001"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2E8B57"/>
            <w:kern w:val="0"/>
            <w:sz w:val="18"/>
            <w:szCs w:val="18"/>
            <w:bdr w:val="none" w:sz="0" w:space="0" w:color="auto" w:frame="1"/>
            <w:shd w:val="clear" w:color="auto" w:fill="F8F8F8"/>
          </w:rPr>
          <w:t>char</w:t>
        </w:r>
        <w:r w:rsidRPr="00EF3FF6">
          <w:rPr>
            <w:rFonts w:ascii="&amp;quot" w:hAnsi="&amp;quot" w:cs="宋体"/>
            <w:color w:val="000000"/>
            <w:kern w:val="0"/>
            <w:sz w:val="18"/>
            <w:szCs w:val="18"/>
            <w:bdr w:val="none" w:sz="0" w:space="0" w:color="auto" w:frame="1"/>
            <w:shd w:val="clear" w:color="auto" w:fill="F8F8F8"/>
          </w:rPr>
          <w:t> tmp[256];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02" w:author="3287215331@qq.com" w:date="2018-12-31T17:11:00Z"/>
          <w:rFonts w:ascii="&amp;quot" w:hAnsi="&amp;quot" w:cs="宋体"/>
          <w:color w:val="5C5C5C"/>
          <w:kern w:val="0"/>
          <w:sz w:val="18"/>
          <w:szCs w:val="18"/>
        </w:rPr>
      </w:pPr>
      <w:ins w:id="1003"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2E8B57"/>
            <w:kern w:val="0"/>
            <w:sz w:val="18"/>
            <w:szCs w:val="18"/>
            <w:bdr w:val="none" w:sz="0" w:space="0" w:color="auto" w:frame="1"/>
            <w:shd w:val="clear" w:color="auto" w:fill="FFFFFF"/>
          </w:rPr>
          <w:t>va_list</w:t>
        </w:r>
        <w:r w:rsidRPr="00EF3FF6">
          <w:rPr>
            <w:rFonts w:ascii="&amp;quot" w:hAnsi="&amp;quot" w:cs="宋体"/>
            <w:color w:val="000000"/>
            <w:kern w:val="0"/>
            <w:sz w:val="18"/>
            <w:szCs w:val="18"/>
            <w:bdr w:val="none" w:sz="0" w:space="0" w:color="auto" w:frame="1"/>
            <w:shd w:val="clear" w:color="auto" w:fill="FFFFFF"/>
          </w:rPr>
          <w:t> p_next_arg = args;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04" w:author="3287215331@qq.com" w:date="2018-12-31T17:11:00Z"/>
          <w:rFonts w:ascii="&amp;quot" w:hAnsi="&amp;quot" w:cs="宋体"/>
          <w:color w:val="5C5C5C"/>
          <w:kern w:val="0"/>
          <w:sz w:val="18"/>
          <w:szCs w:val="18"/>
        </w:rPr>
      </w:pPr>
      <w:ins w:id="1005" w:author="3287215331@qq.com" w:date="2018-12-31T17:11:00Z">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06" w:author="3287215331@qq.com" w:date="2018-12-31T17:11:00Z"/>
          <w:rFonts w:ascii="&amp;quot" w:hAnsi="&amp;quot" w:cs="宋体"/>
          <w:color w:val="5C5C5C"/>
          <w:kern w:val="0"/>
          <w:sz w:val="18"/>
          <w:szCs w:val="18"/>
        </w:rPr>
      </w:pPr>
      <w:ins w:id="1007"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for</w:t>
        </w:r>
        <w:r w:rsidRPr="00EF3FF6">
          <w:rPr>
            <w:rFonts w:ascii="&amp;quot" w:hAnsi="&amp;quot" w:cs="宋体"/>
            <w:color w:val="000000"/>
            <w:kern w:val="0"/>
            <w:sz w:val="18"/>
            <w:szCs w:val="18"/>
            <w:bdr w:val="none" w:sz="0" w:space="0" w:color="auto" w:frame="1"/>
            <w:shd w:val="clear" w:color="auto" w:fill="FFFFFF"/>
          </w:rPr>
          <w:t> (p=buf;*fmt;fmt++) {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08" w:author="3287215331@qq.com" w:date="2018-12-31T17:11:00Z"/>
          <w:rFonts w:ascii="&amp;quot" w:hAnsi="&amp;quot" w:cs="宋体"/>
          <w:color w:val="5C5C5C"/>
          <w:kern w:val="0"/>
          <w:sz w:val="18"/>
          <w:szCs w:val="18"/>
        </w:rPr>
      </w:pPr>
      <w:ins w:id="1009"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if</w:t>
        </w:r>
        <w:r w:rsidRPr="00EF3FF6">
          <w:rPr>
            <w:rFonts w:ascii="&amp;quot" w:hAnsi="&amp;quot" w:cs="宋体"/>
            <w:color w:val="000000"/>
            <w:kern w:val="0"/>
            <w:sz w:val="18"/>
            <w:szCs w:val="18"/>
            <w:bdr w:val="none" w:sz="0" w:space="0" w:color="auto" w:frame="1"/>
            <w:shd w:val="clear" w:color="auto" w:fill="F8F8F8"/>
          </w:rPr>
          <w:t> (*fmt != </w:t>
        </w:r>
        <w:r w:rsidRPr="00EF3FF6">
          <w:rPr>
            <w:rFonts w:ascii="&amp;quot" w:hAnsi="&amp;quot" w:cs="宋体"/>
            <w:color w:val="0000FF"/>
            <w:kern w:val="0"/>
            <w:sz w:val="18"/>
            <w:szCs w:val="18"/>
            <w:bdr w:val="none" w:sz="0" w:space="0" w:color="auto" w:frame="1"/>
            <w:shd w:val="clear" w:color="auto" w:fill="F8F8F8"/>
          </w:rPr>
          <w:t>'%'</w:t>
        </w:r>
        <w:r w:rsidRPr="00EF3FF6">
          <w:rPr>
            <w:rFonts w:ascii="&amp;quot" w:hAnsi="&amp;quot" w:cs="宋体"/>
            <w:color w:val="000000"/>
            <w:kern w:val="0"/>
            <w:sz w:val="18"/>
            <w:szCs w:val="18"/>
            <w:bdr w:val="none" w:sz="0" w:space="0" w:color="auto" w:frame="1"/>
            <w:shd w:val="clear" w:color="auto" w:fill="F8F8F8"/>
          </w:rPr>
          <w:t>) {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10" w:author="3287215331@qq.com" w:date="2018-12-31T17:11:00Z"/>
          <w:rFonts w:ascii="&amp;quot" w:hAnsi="&amp;quot" w:cs="宋体"/>
          <w:color w:val="5C5C5C"/>
          <w:kern w:val="0"/>
          <w:sz w:val="18"/>
          <w:szCs w:val="18"/>
        </w:rPr>
      </w:pPr>
      <w:ins w:id="1011" w:author="3287215331@qq.com" w:date="2018-12-31T17:11:00Z">
        <w:r w:rsidRPr="00EF3FF6">
          <w:rPr>
            <w:rFonts w:ascii="&amp;quot" w:hAnsi="&amp;quot" w:cs="宋体"/>
            <w:color w:val="000000"/>
            <w:kern w:val="0"/>
            <w:sz w:val="18"/>
            <w:szCs w:val="18"/>
            <w:bdr w:val="none" w:sz="0" w:space="0" w:color="auto" w:frame="1"/>
            <w:shd w:val="clear" w:color="auto" w:fill="FFFFFF"/>
          </w:rPr>
          <w:t>    *p++ = *fmt;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12" w:author="3287215331@qq.com" w:date="2018-12-31T17:11:00Z"/>
          <w:rFonts w:ascii="&amp;quot" w:hAnsi="&amp;quot" w:cs="宋体"/>
          <w:color w:val="5C5C5C"/>
          <w:kern w:val="0"/>
          <w:sz w:val="18"/>
          <w:szCs w:val="18"/>
        </w:rPr>
      </w:pPr>
      <w:ins w:id="1013"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continue</w:t>
        </w:r>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14" w:author="3287215331@qq.com" w:date="2018-12-31T17:11:00Z"/>
          <w:rFonts w:ascii="&amp;quot" w:hAnsi="&amp;quot" w:cs="宋体"/>
          <w:color w:val="5C5C5C"/>
          <w:kern w:val="0"/>
          <w:sz w:val="18"/>
          <w:szCs w:val="18"/>
        </w:rPr>
      </w:pPr>
      <w:ins w:id="1015" w:author="3287215331@qq.com" w:date="2018-12-31T17:11:00Z">
        <w:r w:rsidRPr="00EF3FF6">
          <w:rPr>
            <w:rFonts w:ascii="&amp;quot" w:hAnsi="&amp;quot" w:cs="宋体"/>
            <w:color w:val="000000"/>
            <w:kern w:val="0"/>
            <w:sz w:val="18"/>
            <w:szCs w:val="18"/>
            <w:bdr w:val="none" w:sz="0" w:space="0" w:color="auto" w:frame="1"/>
            <w:shd w:val="clear" w:color="auto" w:fill="FFFFFF"/>
          </w:rPr>
          <w:t>    }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16" w:author="3287215331@qq.com" w:date="2018-12-31T17:11:00Z"/>
          <w:rFonts w:ascii="&amp;quot" w:hAnsi="&amp;quot" w:cs="宋体"/>
          <w:color w:val="5C5C5C"/>
          <w:kern w:val="0"/>
          <w:sz w:val="18"/>
          <w:szCs w:val="18"/>
        </w:rPr>
      </w:pPr>
      <w:ins w:id="1017" w:author="3287215331@qq.com" w:date="2018-12-31T17:11:00Z">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18" w:author="3287215331@qq.com" w:date="2018-12-31T17:11:00Z"/>
          <w:rFonts w:ascii="&amp;quot" w:hAnsi="&amp;quot" w:cs="宋体"/>
          <w:color w:val="5C5C5C"/>
          <w:kern w:val="0"/>
          <w:sz w:val="18"/>
          <w:szCs w:val="18"/>
        </w:rPr>
      </w:pPr>
      <w:ins w:id="1019" w:author="3287215331@qq.com" w:date="2018-12-31T17:11:00Z">
        <w:r w:rsidRPr="00EF3FF6">
          <w:rPr>
            <w:rFonts w:ascii="&amp;quot" w:hAnsi="&amp;quot" w:cs="宋体"/>
            <w:color w:val="000000"/>
            <w:kern w:val="0"/>
            <w:sz w:val="18"/>
            <w:szCs w:val="18"/>
            <w:bdr w:val="none" w:sz="0" w:space="0" w:color="auto" w:frame="1"/>
            <w:shd w:val="clear" w:color="auto" w:fill="FFFFFF"/>
          </w:rPr>
          <w:t>    fmt++;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20" w:author="3287215331@qq.com" w:date="2018-12-31T17:11:00Z"/>
          <w:rFonts w:ascii="&amp;quot" w:hAnsi="&amp;quot" w:cs="宋体"/>
          <w:color w:val="5C5C5C"/>
          <w:kern w:val="0"/>
          <w:sz w:val="18"/>
          <w:szCs w:val="18"/>
        </w:rPr>
      </w:pPr>
      <w:ins w:id="1021" w:author="3287215331@qq.com" w:date="2018-12-31T17:11:00Z">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22" w:author="3287215331@qq.com" w:date="2018-12-31T17:11:00Z"/>
          <w:rFonts w:ascii="&amp;quot" w:hAnsi="&amp;quot" w:cs="宋体"/>
          <w:color w:val="5C5C5C"/>
          <w:kern w:val="0"/>
          <w:sz w:val="18"/>
          <w:szCs w:val="18"/>
        </w:rPr>
      </w:pPr>
      <w:ins w:id="1023"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switch</w:t>
        </w:r>
        <w:r w:rsidRPr="00EF3FF6">
          <w:rPr>
            <w:rFonts w:ascii="&amp;quot" w:hAnsi="&amp;quot" w:cs="宋体"/>
            <w:color w:val="000000"/>
            <w:kern w:val="0"/>
            <w:sz w:val="18"/>
            <w:szCs w:val="18"/>
            <w:bdr w:val="none" w:sz="0" w:space="0" w:color="auto" w:frame="1"/>
            <w:shd w:val="clear" w:color="auto" w:fill="FFFFFF"/>
          </w:rPr>
          <w:t> (*fmt) {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24" w:author="3287215331@qq.com" w:date="2018-12-31T17:11:00Z"/>
          <w:rFonts w:ascii="&amp;quot" w:hAnsi="&amp;quot" w:cs="宋体"/>
          <w:color w:val="5C5C5C"/>
          <w:kern w:val="0"/>
          <w:sz w:val="18"/>
          <w:szCs w:val="18"/>
        </w:rPr>
      </w:pPr>
      <w:ins w:id="1025"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case</w:t>
        </w:r>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color w:val="0000FF"/>
            <w:kern w:val="0"/>
            <w:sz w:val="18"/>
            <w:szCs w:val="18"/>
            <w:bdr w:val="none" w:sz="0" w:space="0" w:color="auto" w:frame="1"/>
            <w:shd w:val="clear" w:color="auto" w:fill="F8F8F8"/>
          </w:rPr>
          <w:t>'x'</w:t>
        </w:r>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26" w:author="3287215331@qq.com" w:date="2018-12-31T17:11:00Z"/>
          <w:rFonts w:ascii="&amp;quot" w:hAnsi="&amp;quot" w:cs="宋体"/>
          <w:color w:val="5C5C5C"/>
          <w:kern w:val="0"/>
          <w:sz w:val="18"/>
          <w:szCs w:val="18"/>
        </w:rPr>
      </w:pPr>
      <w:ins w:id="1027" w:author="3287215331@qq.com" w:date="2018-12-31T17:11:00Z">
        <w:r w:rsidRPr="00EF3FF6">
          <w:rPr>
            <w:rFonts w:ascii="&amp;quot" w:hAnsi="&amp;quot" w:cs="宋体"/>
            <w:color w:val="000000"/>
            <w:kern w:val="0"/>
            <w:sz w:val="18"/>
            <w:szCs w:val="18"/>
            <w:bdr w:val="none" w:sz="0" w:space="0" w:color="auto" w:frame="1"/>
            <w:shd w:val="clear" w:color="auto" w:fill="FFFFFF"/>
          </w:rPr>
          <w:t>    itoa(tmp, *((</w:t>
        </w:r>
        <w:r w:rsidRPr="00EF3FF6">
          <w:rPr>
            <w:rFonts w:ascii="&amp;quot" w:hAnsi="&amp;quot" w:cs="宋体"/>
            <w:b/>
            <w:bCs/>
            <w:color w:val="2E8B57"/>
            <w:kern w:val="0"/>
            <w:sz w:val="18"/>
            <w:szCs w:val="18"/>
            <w:bdr w:val="none" w:sz="0" w:space="0" w:color="auto" w:frame="1"/>
            <w:shd w:val="clear" w:color="auto" w:fill="FFFFFF"/>
          </w:rPr>
          <w:t>int</w:t>
        </w:r>
        <w:r w:rsidRPr="00EF3FF6">
          <w:rPr>
            <w:rFonts w:ascii="&amp;quot" w:hAnsi="&amp;quot" w:cs="宋体"/>
            <w:color w:val="000000"/>
            <w:kern w:val="0"/>
            <w:sz w:val="18"/>
            <w:szCs w:val="18"/>
            <w:bdr w:val="none" w:sz="0" w:space="0" w:color="auto" w:frame="1"/>
            <w:shd w:val="clear" w:color="auto" w:fill="FFFFFF"/>
          </w:rPr>
          <w:t>*)p_next_arg));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28" w:author="3287215331@qq.com" w:date="2018-12-31T17:11:00Z"/>
          <w:rFonts w:ascii="&amp;quot" w:hAnsi="&amp;quot" w:cs="宋体"/>
          <w:color w:val="5C5C5C"/>
          <w:kern w:val="0"/>
          <w:sz w:val="18"/>
          <w:szCs w:val="18"/>
        </w:rPr>
      </w:pPr>
      <w:ins w:id="1029" w:author="3287215331@qq.com" w:date="2018-12-31T17:11:00Z">
        <w:r w:rsidRPr="00EF3FF6">
          <w:rPr>
            <w:rFonts w:ascii="&amp;quot" w:hAnsi="&amp;quot" w:cs="宋体"/>
            <w:color w:val="000000"/>
            <w:kern w:val="0"/>
            <w:sz w:val="18"/>
            <w:szCs w:val="18"/>
            <w:bdr w:val="none" w:sz="0" w:space="0" w:color="auto" w:frame="1"/>
            <w:shd w:val="clear" w:color="auto" w:fill="F8F8F8"/>
          </w:rPr>
          <w:t>    strcpy(p, tmp);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30" w:author="3287215331@qq.com" w:date="2018-12-31T17:11:00Z"/>
          <w:rFonts w:ascii="&amp;quot" w:hAnsi="&amp;quot" w:cs="宋体"/>
          <w:color w:val="5C5C5C"/>
          <w:kern w:val="0"/>
          <w:sz w:val="18"/>
          <w:szCs w:val="18"/>
        </w:rPr>
      </w:pPr>
      <w:ins w:id="1031" w:author="3287215331@qq.com" w:date="2018-12-31T17:11:00Z">
        <w:r w:rsidRPr="00EF3FF6">
          <w:rPr>
            <w:rFonts w:ascii="&amp;quot" w:hAnsi="&amp;quot" w:cs="宋体"/>
            <w:color w:val="000000"/>
            <w:kern w:val="0"/>
            <w:sz w:val="18"/>
            <w:szCs w:val="18"/>
            <w:bdr w:val="none" w:sz="0" w:space="0" w:color="auto" w:frame="1"/>
            <w:shd w:val="clear" w:color="auto" w:fill="FFFFFF"/>
          </w:rPr>
          <w:t>    p_next_arg += 4;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32" w:author="3287215331@qq.com" w:date="2018-12-31T17:11:00Z"/>
          <w:rFonts w:ascii="&amp;quot" w:hAnsi="&amp;quot" w:cs="宋体"/>
          <w:color w:val="5C5C5C"/>
          <w:kern w:val="0"/>
          <w:sz w:val="18"/>
          <w:szCs w:val="18"/>
        </w:rPr>
      </w:pPr>
      <w:ins w:id="1033" w:author="3287215331@qq.com" w:date="2018-12-31T17:11:00Z">
        <w:r w:rsidRPr="00EF3FF6">
          <w:rPr>
            <w:rFonts w:ascii="&amp;quot" w:hAnsi="&amp;quot" w:cs="宋体"/>
            <w:color w:val="000000"/>
            <w:kern w:val="0"/>
            <w:sz w:val="18"/>
            <w:szCs w:val="18"/>
            <w:bdr w:val="none" w:sz="0" w:space="0" w:color="auto" w:frame="1"/>
            <w:shd w:val="clear" w:color="auto" w:fill="F8F8F8"/>
          </w:rPr>
          <w:t>    p += strlen(tmp);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34" w:author="3287215331@qq.com" w:date="2018-12-31T17:11:00Z"/>
          <w:rFonts w:ascii="&amp;quot" w:hAnsi="&amp;quot" w:cs="宋体"/>
          <w:color w:val="5C5C5C"/>
          <w:kern w:val="0"/>
          <w:sz w:val="18"/>
          <w:szCs w:val="18"/>
        </w:rPr>
      </w:pPr>
      <w:ins w:id="1035"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break</w:t>
        </w:r>
        <w:r w:rsidRPr="00EF3FF6">
          <w:rPr>
            <w:rFonts w:ascii="&amp;quot" w:hAnsi="&amp;quot" w:cs="宋体"/>
            <w:color w:val="000000"/>
            <w:kern w:val="0"/>
            <w:sz w:val="18"/>
            <w:szCs w:val="18"/>
            <w:bdr w:val="none" w:sz="0" w:space="0" w:color="auto" w:frame="1"/>
            <w:shd w:val="clear" w:color="auto" w:fill="FFFFFF"/>
          </w:rPr>
          <w:t>;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36" w:author="3287215331@qq.com" w:date="2018-12-31T17:11:00Z"/>
          <w:rFonts w:ascii="&amp;quot" w:hAnsi="&amp;quot" w:cs="宋体"/>
          <w:color w:val="5C5C5C"/>
          <w:kern w:val="0"/>
          <w:sz w:val="18"/>
          <w:szCs w:val="18"/>
        </w:rPr>
      </w:pPr>
      <w:ins w:id="1037"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case</w:t>
        </w:r>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color w:val="0000FF"/>
            <w:kern w:val="0"/>
            <w:sz w:val="18"/>
            <w:szCs w:val="18"/>
            <w:bdr w:val="none" w:sz="0" w:space="0" w:color="auto" w:frame="1"/>
            <w:shd w:val="clear" w:color="auto" w:fill="F8F8F8"/>
          </w:rPr>
          <w:t>'s'</w:t>
        </w:r>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38" w:author="3287215331@qq.com" w:date="2018-12-31T17:11:00Z"/>
          <w:rFonts w:ascii="&amp;quot" w:hAnsi="&amp;quot" w:cs="宋体"/>
          <w:color w:val="5C5C5C"/>
          <w:kern w:val="0"/>
          <w:sz w:val="18"/>
          <w:szCs w:val="18"/>
        </w:rPr>
      </w:pPr>
      <w:ins w:id="1039"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break</w:t>
        </w:r>
        <w:r w:rsidRPr="00EF3FF6">
          <w:rPr>
            <w:rFonts w:ascii="&amp;quot" w:hAnsi="&amp;quot" w:cs="宋体"/>
            <w:color w:val="000000"/>
            <w:kern w:val="0"/>
            <w:sz w:val="18"/>
            <w:szCs w:val="18"/>
            <w:bdr w:val="none" w:sz="0" w:space="0" w:color="auto" w:frame="1"/>
            <w:shd w:val="clear" w:color="auto" w:fill="FFFFFF"/>
          </w:rPr>
          <w:t>;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40" w:author="3287215331@qq.com" w:date="2018-12-31T17:11:00Z"/>
          <w:rFonts w:ascii="&amp;quot" w:hAnsi="&amp;quot" w:cs="宋体"/>
          <w:color w:val="5C5C5C"/>
          <w:kern w:val="0"/>
          <w:sz w:val="18"/>
          <w:szCs w:val="18"/>
        </w:rPr>
      </w:pPr>
      <w:ins w:id="1041" w:author="3287215331@qq.com" w:date="2018-12-31T17:11:00Z">
        <w:r w:rsidRPr="00EF3FF6">
          <w:rPr>
            <w:rFonts w:ascii="&amp;quot" w:hAnsi="&amp;quot" w:cs="宋体"/>
            <w:color w:val="000000"/>
            <w:kern w:val="0"/>
            <w:sz w:val="18"/>
            <w:szCs w:val="18"/>
            <w:bdr w:val="none" w:sz="0" w:space="0" w:color="auto" w:frame="1"/>
            <w:shd w:val="clear" w:color="auto" w:fill="F8F8F8"/>
          </w:rPr>
          <w:t>    </w:t>
        </w:r>
        <w:r w:rsidRPr="00EF3FF6">
          <w:rPr>
            <w:rFonts w:ascii="&amp;quot" w:hAnsi="&amp;quot" w:cs="宋体"/>
            <w:b/>
            <w:bCs/>
            <w:color w:val="006699"/>
            <w:kern w:val="0"/>
            <w:sz w:val="18"/>
            <w:szCs w:val="18"/>
            <w:bdr w:val="none" w:sz="0" w:space="0" w:color="auto" w:frame="1"/>
            <w:shd w:val="clear" w:color="auto" w:fill="F8F8F8"/>
          </w:rPr>
          <w:t>default</w:t>
        </w:r>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42" w:author="3287215331@qq.com" w:date="2018-12-31T17:11:00Z"/>
          <w:rFonts w:ascii="&amp;quot" w:hAnsi="&amp;quot" w:cs="宋体"/>
          <w:color w:val="5C5C5C"/>
          <w:kern w:val="0"/>
          <w:sz w:val="18"/>
          <w:szCs w:val="18"/>
        </w:rPr>
      </w:pPr>
      <w:ins w:id="1043"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break</w:t>
        </w:r>
        <w:r w:rsidRPr="00EF3FF6">
          <w:rPr>
            <w:rFonts w:ascii="&amp;quot" w:hAnsi="&amp;quot" w:cs="宋体"/>
            <w:color w:val="000000"/>
            <w:kern w:val="0"/>
            <w:sz w:val="18"/>
            <w:szCs w:val="18"/>
            <w:bdr w:val="none" w:sz="0" w:space="0" w:color="auto" w:frame="1"/>
            <w:shd w:val="clear" w:color="auto" w:fill="FFFFFF"/>
          </w:rPr>
          <w:t>;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44" w:author="3287215331@qq.com" w:date="2018-12-31T17:11:00Z"/>
          <w:rFonts w:ascii="&amp;quot" w:hAnsi="&amp;quot" w:cs="宋体"/>
          <w:color w:val="5C5C5C"/>
          <w:kern w:val="0"/>
          <w:sz w:val="18"/>
          <w:szCs w:val="18"/>
        </w:rPr>
      </w:pPr>
      <w:ins w:id="1045" w:author="3287215331@qq.com" w:date="2018-12-31T17:11:00Z">
        <w:r w:rsidRPr="00EF3FF6">
          <w:rPr>
            <w:rFonts w:ascii="&amp;quot" w:hAnsi="&amp;quot" w:cs="宋体"/>
            <w:color w:val="000000"/>
            <w:kern w:val="0"/>
            <w:sz w:val="18"/>
            <w:szCs w:val="18"/>
            <w:bdr w:val="none" w:sz="0" w:space="0" w:color="auto" w:frame="1"/>
            <w:shd w:val="clear" w:color="auto" w:fill="F8F8F8"/>
          </w:rPr>
          <w:t>    }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46" w:author="3287215331@qq.com" w:date="2018-12-31T17:11:00Z"/>
          <w:rFonts w:ascii="&amp;quot" w:hAnsi="&amp;quot" w:cs="宋体"/>
          <w:color w:val="5C5C5C"/>
          <w:kern w:val="0"/>
          <w:sz w:val="18"/>
          <w:szCs w:val="18"/>
        </w:rPr>
      </w:pPr>
      <w:ins w:id="1047" w:author="3287215331@qq.com" w:date="2018-12-31T17:11:00Z">
        <w:r w:rsidRPr="00EF3FF6">
          <w:rPr>
            <w:rFonts w:ascii="&amp;quot" w:hAnsi="&amp;quot" w:cs="宋体"/>
            <w:color w:val="000000"/>
            <w:kern w:val="0"/>
            <w:sz w:val="18"/>
            <w:szCs w:val="18"/>
            <w:bdr w:val="none" w:sz="0" w:space="0" w:color="auto" w:frame="1"/>
            <w:shd w:val="clear" w:color="auto" w:fill="FFFFFF"/>
          </w:rPr>
          <w:t>    }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48" w:author="3287215331@qq.com" w:date="2018-12-31T17:11:00Z"/>
          <w:rFonts w:ascii="&amp;quot" w:hAnsi="&amp;quot" w:cs="宋体"/>
          <w:color w:val="5C5C5C"/>
          <w:kern w:val="0"/>
          <w:sz w:val="18"/>
          <w:szCs w:val="18"/>
        </w:rPr>
      </w:pPr>
      <w:ins w:id="1049" w:author="3287215331@qq.com" w:date="2018-12-31T17:11:00Z">
        <w:r w:rsidRPr="00EF3FF6">
          <w:rPr>
            <w:rFonts w:ascii="&amp;quot" w:hAnsi="&amp;quot" w:cs="宋体"/>
            <w:color w:val="000000"/>
            <w:kern w:val="0"/>
            <w:sz w:val="18"/>
            <w:szCs w:val="18"/>
            <w:bdr w:val="none" w:sz="0" w:space="0" w:color="auto" w:frame="1"/>
            <w:shd w:val="clear" w:color="auto" w:fill="F8F8F8"/>
          </w:rPr>
          <w:t>     </w:t>
        </w:r>
      </w:ins>
    </w:p>
    <w:p w:rsidR="00EF3FF6" w:rsidRPr="00EF3FF6" w:rsidRDefault="00EF3FF6" w:rsidP="00EF3FF6">
      <w:pPr>
        <w:numPr>
          <w:ilvl w:val="0"/>
          <w:numId w:val="23"/>
        </w:numPr>
        <w:pBdr>
          <w:left w:val="single" w:sz="18" w:space="8" w:color="6CE26C"/>
        </w:pBdr>
        <w:shd w:val="clear" w:color="auto" w:fill="FFFFFF"/>
        <w:spacing w:line="210" w:lineRule="atLeast"/>
        <w:ind w:left="675"/>
        <w:jc w:val="left"/>
        <w:rPr>
          <w:ins w:id="1050" w:author="3287215331@qq.com" w:date="2018-12-31T17:11:00Z"/>
          <w:rFonts w:ascii="&amp;quot" w:hAnsi="&amp;quot" w:cs="宋体"/>
          <w:color w:val="5C5C5C"/>
          <w:kern w:val="0"/>
          <w:sz w:val="18"/>
          <w:szCs w:val="18"/>
        </w:rPr>
      </w:pPr>
      <w:ins w:id="1051" w:author="3287215331@qq.com" w:date="2018-12-31T17:11:00Z">
        <w:r w:rsidRPr="00EF3FF6">
          <w:rPr>
            <w:rFonts w:ascii="&amp;quot" w:hAnsi="&amp;quot" w:cs="宋体"/>
            <w:color w:val="000000"/>
            <w:kern w:val="0"/>
            <w:sz w:val="18"/>
            <w:szCs w:val="18"/>
            <w:bdr w:val="none" w:sz="0" w:space="0" w:color="auto" w:frame="1"/>
            <w:shd w:val="clear" w:color="auto" w:fill="FFFFFF"/>
          </w:rPr>
          <w:t>    </w:t>
        </w:r>
        <w:r w:rsidRPr="00EF3FF6">
          <w:rPr>
            <w:rFonts w:ascii="&amp;quot" w:hAnsi="&amp;quot" w:cs="宋体"/>
            <w:b/>
            <w:bCs/>
            <w:color w:val="006699"/>
            <w:kern w:val="0"/>
            <w:sz w:val="18"/>
            <w:szCs w:val="18"/>
            <w:bdr w:val="none" w:sz="0" w:space="0" w:color="auto" w:frame="1"/>
            <w:shd w:val="clear" w:color="auto" w:fill="FFFFFF"/>
          </w:rPr>
          <w:t>return</w:t>
        </w:r>
        <w:r w:rsidRPr="00EF3FF6">
          <w:rPr>
            <w:rFonts w:ascii="&amp;quot" w:hAnsi="&amp;quot" w:cs="宋体"/>
            <w:color w:val="000000"/>
            <w:kern w:val="0"/>
            <w:sz w:val="18"/>
            <w:szCs w:val="18"/>
            <w:bdr w:val="none" w:sz="0" w:space="0" w:color="auto" w:frame="1"/>
            <w:shd w:val="clear" w:color="auto" w:fill="FFFFFF"/>
          </w:rPr>
          <w:t> (p - buf);   </w:t>
        </w:r>
      </w:ins>
    </w:p>
    <w:p w:rsidR="00EF3FF6" w:rsidRPr="00EF3FF6" w:rsidRDefault="00EF3FF6" w:rsidP="00EF3FF6">
      <w:pPr>
        <w:numPr>
          <w:ilvl w:val="0"/>
          <w:numId w:val="23"/>
        </w:numPr>
        <w:pBdr>
          <w:left w:val="single" w:sz="18" w:space="8" w:color="6CE26C"/>
        </w:pBdr>
        <w:shd w:val="clear" w:color="auto" w:fill="F8F8F8"/>
        <w:spacing w:line="210" w:lineRule="atLeast"/>
        <w:ind w:left="675"/>
        <w:jc w:val="left"/>
        <w:rPr>
          <w:ins w:id="1052" w:author="3287215331@qq.com" w:date="2018-12-31T17:11:00Z"/>
          <w:rFonts w:ascii="&amp;quot" w:hAnsi="&amp;quot" w:cs="宋体"/>
          <w:color w:val="5C5C5C"/>
          <w:kern w:val="0"/>
          <w:sz w:val="18"/>
          <w:szCs w:val="18"/>
        </w:rPr>
      </w:pPr>
      <w:ins w:id="1053" w:author="3287215331@qq.com" w:date="2018-12-31T17:11:00Z">
        <w:r w:rsidRPr="00EF3FF6">
          <w:rPr>
            <w:rFonts w:ascii="&amp;quot" w:hAnsi="&amp;quot" w:cs="宋体"/>
            <w:color w:val="000000"/>
            <w:kern w:val="0"/>
            <w:sz w:val="18"/>
            <w:szCs w:val="18"/>
            <w:bdr w:val="none" w:sz="0" w:space="0" w:color="auto" w:frame="1"/>
            <w:shd w:val="clear" w:color="auto" w:fill="F8F8F8"/>
          </w:rPr>
          <w:t>   }   </w:t>
        </w:r>
      </w:ins>
    </w:p>
    <w:p w:rsidR="00EF3FF6" w:rsidRDefault="00840640" w:rsidP="00004AC8">
      <w:pPr>
        <w:pStyle w:val="aa"/>
        <w:adjustRightInd w:val="0"/>
        <w:snapToGrid w:val="0"/>
        <w:ind w:firstLine="480"/>
        <w:jc w:val="left"/>
        <w:rPr>
          <w:ins w:id="1054" w:author="3287215331@qq.com" w:date="2018-12-31T17:23:00Z"/>
        </w:rPr>
        <w:pPrChange w:id="1055" w:author="3287215331@qq.com" w:date="2018-12-31T16:57:00Z">
          <w:pPr>
            <w:pStyle w:val="aa"/>
            <w:adjustRightInd w:val="0"/>
            <w:snapToGrid w:val="0"/>
            <w:ind w:firstLine="480"/>
          </w:pPr>
        </w:pPrChange>
      </w:pPr>
      <w:ins w:id="1056" w:author="3287215331@qq.com" w:date="2018-12-31T17:16:00Z">
        <w:r>
          <w:rPr>
            <w:rFonts w:hint="eastAsia"/>
          </w:rPr>
          <w:t>函数</w:t>
        </w:r>
      </w:ins>
      <w:ins w:id="1057" w:author="3287215331@qq.com" w:date="2018-12-31T17:20:00Z">
        <w:r>
          <w:rPr>
            <w:rFonts w:hint="eastAsia"/>
          </w:rPr>
          <w:t>描述</w:t>
        </w:r>
      </w:ins>
      <w:ins w:id="1058" w:author="3287215331@qq.com" w:date="2018-12-31T17:16:00Z">
        <w:r>
          <w:rPr>
            <w:rFonts w:hint="eastAsia"/>
          </w:rPr>
          <w:t>：</w:t>
        </w:r>
      </w:ins>
      <w:ins w:id="1059" w:author="3287215331@qq.com" w:date="2018-12-31T17:20:00Z">
        <w:r w:rsidRPr="00840640">
          <w:rPr>
            <w:rFonts w:hint="eastAsia"/>
          </w:rPr>
          <w:t>vsprintf</w:t>
        </w:r>
        <w:r w:rsidRPr="00840640">
          <w:rPr>
            <w:rFonts w:hint="eastAsia"/>
          </w:rPr>
          <w:t>的作用就是格式化。它接受确定输出格式的格式字符串</w:t>
        </w:r>
        <w:r w:rsidRPr="00840640">
          <w:rPr>
            <w:rFonts w:hint="eastAsia"/>
          </w:rPr>
          <w:t>fmt</w:t>
        </w:r>
        <w:r w:rsidRPr="00840640">
          <w:rPr>
            <w:rFonts w:hint="eastAsia"/>
          </w:rPr>
          <w:t>。用格式字符串对个数变化的参数进行格式化，产生格式化输出</w:t>
        </w:r>
      </w:ins>
      <w:ins w:id="1060" w:author="3287215331@qq.com" w:date="2018-12-31T17:23:00Z">
        <w:r w:rsidR="007B10D0">
          <w:rPr>
            <w:rFonts w:hint="eastAsia"/>
          </w:rPr>
          <w:t>。</w:t>
        </w:r>
      </w:ins>
    </w:p>
    <w:p w:rsidR="007B10D0" w:rsidRDefault="007B10D0" w:rsidP="00004AC8">
      <w:pPr>
        <w:pStyle w:val="aa"/>
        <w:adjustRightInd w:val="0"/>
        <w:snapToGrid w:val="0"/>
        <w:ind w:firstLine="482"/>
        <w:jc w:val="left"/>
        <w:rPr>
          <w:ins w:id="1061" w:author="3287215331@qq.com" w:date="2018-12-31T17:24:00Z"/>
          <w:b/>
        </w:rPr>
        <w:pPrChange w:id="1062" w:author="3287215331@qq.com" w:date="2018-12-31T16:57:00Z">
          <w:pPr>
            <w:pStyle w:val="aa"/>
            <w:adjustRightInd w:val="0"/>
            <w:snapToGrid w:val="0"/>
            <w:ind w:firstLine="480"/>
          </w:pPr>
        </w:pPrChange>
      </w:pPr>
      <w:ins w:id="1063" w:author="3287215331@qq.com" w:date="2018-12-31T17:23:00Z">
        <w:r w:rsidRPr="007B10D0">
          <w:rPr>
            <w:rFonts w:hint="eastAsia"/>
            <w:b/>
            <w:rPrChange w:id="1064" w:author="3287215331@qq.com" w:date="2018-12-31T17:23:00Z">
              <w:rPr>
                <w:rFonts w:hint="eastAsia"/>
              </w:rPr>
            </w:rPrChange>
          </w:rPr>
          <w:t>3</w:t>
        </w:r>
        <w:r w:rsidRPr="007B10D0">
          <w:rPr>
            <w:rFonts w:hint="eastAsia"/>
            <w:b/>
            <w:rPrChange w:id="1065" w:author="3287215331@qq.com" w:date="2018-12-31T17:23:00Z">
              <w:rPr>
                <w:rFonts w:hint="eastAsia"/>
              </w:rPr>
            </w:rPrChange>
          </w:rPr>
          <w:t>）</w:t>
        </w:r>
        <w:r>
          <w:rPr>
            <w:rFonts w:hint="eastAsia"/>
            <w:b/>
          </w:rPr>
          <w:t>对于系统函数</w:t>
        </w:r>
      </w:ins>
      <w:ins w:id="1066" w:author="3287215331@qq.com" w:date="2018-12-31T17:24:00Z">
        <w:r>
          <w:rPr>
            <w:rFonts w:hint="eastAsia"/>
            <w:b/>
          </w:rPr>
          <w:t>write</w:t>
        </w:r>
      </w:ins>
    </w:p>
    <w:p w:rsidR="007B10D0" w:rsidRDefault="007B10D0" w:rsidP="00004AC8">
      <w:pPr>
        <w:pStyle w:val="aa"/>
        <w:adjustRightInd w:val="0"/>
        <w:snapToGrid w:val="0"/>
        <w:ind w:firstLine="480"/>
        <w:jc w:val="left"/>
        <w:rPr>
          <w:ins w:id="1067" w:author="3287215331@qq.com" w:date="2018-12-31T17:25:00Z"/>
        </w:rPr>
        <w:pPrChange w:id="1068" w:author="3287215331@qq.com" w:date="2018-12-31T16:57:00Z">
          <w:pPr>
            <w:pStyle w:val="aa"/>
            <w:adjustRightInd w:val="0"/>
            <w:snapToGrid w:val="0"/>
            <w:ind w:firstLine="482"/>
          </w:pPr>
        </w:pPrChange>
      </w:pPr>
      <w:ins w:id="1069" w:author="3287215331@qq.com" w:date="2018-12-31T17:25:00Z">
        <w:r w:rsidRPr="007B10D0">
          <w:rPr>
            <w:rFonts w:hint="eastAsia"/>
            <w:rPrChange w:id="1070" w:author="3287215331@qq.com" w:date="2018-12-31T17:25:00Z">
              <w:rPr>
                <w:rFonts w:hint="eastAsia"/>
                <w:b/>
              </w:rPr>
            </w:rPrChange>
          </w:rPr>
          <w:t>反汇编</w:t>
        </w:r>
        <w:r>
          <w:rPr>
            <w:rFonts w:hint="eastAsia"/>
          </w:rPr>
          <w:t>追踪</w:t>
        </w:r>
        <w:r>
          <w:rPr>
            <w:rFonts w:hint="eastAsia"/>
          </w:rPr>
          <w:t>write</w:t>
        </w:r>
        <w:r>
          <w:rPr>
            <w:rFonts w:hint="eastAsia"/>
          </w:rPr>
          <w:t>函数</w:t>
        </w:r>
      </w:ins>
    </w:p>
    <w:p w:rsidR="007B10D0" w:rsidRPr="007B10D0" w:rsidRDefault="007B10D0" w:rsidP="007B10D0">
      <w:pPr>
        <w:numPr>
          <w:ilvl w:val="0"/>
          <w:numId w:val="24"/>
        </w:numPr>
        <w:pBdr>
          <w:left w:val="single" w:sz="18" w:space="8" w:color="6CE26C"/>
        </w:pBdr>
        <w:shd w:val="clear" w:color="auto" w:fill="FFFFFF"/>
        <w:spacing w:line="210" w:lineRule="atLeast"/>
        <w:ind w:left="675"/>
        <w:jc w:val="left"/>
        <w:rPr>
          <w:ins w:id="1071" w:author="3287215331@qq.com" w:date="2018-12-31T17:26:00Z"/>
          <w:rFonts w:ascii="&amp;quot" w:hAnsi="&amp;quot" w:cs="宋体"/>
          <w:color w:val="5C5C5C"/>
          <w:kern w:val="0"/>
          <w:sz w:val="18"/>
          <w:szCs w:val="18"/>
        </w:rPr>
      </w:pPr>
      <w:ins w:id="1072" w:author="3287215331@qq.com" w:date="2018-12-31T17:26:00Z">
        <w:r w:rsidRPr="007B10D0">
          <w:rPr>
            <w:rFonts w:ascii="&amp;quot" w:hAnsi="&amp;quot" w:cs="宋体"/>
            <w:color w:val="000000"/>
            <w:kern w:val="0"/>
            <w:sz w:val="18"/>
            <w:szCs w:val="18"/>
            <w:bdr w:val="none" w:sz="0" w:space="0" w:color="auto" w:frame="1"/>
            <w:shd w:val="clear" w:color="auto" w:fill="FFFFFF"/>
          </w:rPr>
          <w:t>write:   </w:t>
        </w:r>
      </w:ins>
    </w:p>
    <w:p w:rsidR="007B10D0" w:rsidRPr="007B10D0" w:rsidRDefault="007B10D0" w:rsidP="007B10D0">
      <w:pPr>
        <w:numPr>
          <w:ilvl w:val="0"/>
          <w:numId w:val="24"/>
        </w:numPr>
        <w:pBdr>
          <w:left w:val="single" w:sz="18" w:space="8" w:color="6CE26C"/>
        </w:pBdr>
        <w:shd w:val="clear" w:color="auto" w:fill="F8F8F8"/>
        <w:spacing w:line="210" w:lineRule="atLeast"/>
        <w:ind w:left="675"/>
        <w:jc w:val="left"/>
        <w:rPr>
          <w:ins w:id="1073" w:author="3287215331@qq.com" w:date="2018-12-31T17:26:00Z"/>
          <w:rFonts w:ascii="&amp;quot" w:hAnsi="&amp;quot" w:cs="宋体"/>
          <w:color w:val="5C5C5C"/>
          <w:kern w:val="0"/>
          <w:sz w:val="18"/>
          <w:szCs w:val="18"/>
        </w:rPr>
      </w:pPr>
      <w:ins w:id="1074" w:author="3287215331@qq.com" w:date="2018-12-31T17:26:00Z">
        <w:r w:rsidRPr="007B10D0">
          <w:rPr>
            <w:rFonts w:ascii="&amp;quot" w:hAnsi="&amp;quot" w:cs="宋体"/>
            <w:color w:val="000000"/>
            <w:kern w:val="0"/>
            <w:sz w:val="18"/>
            <w:szCs w:val="18"/>
            <w:bdr w:val="none" w:sz="0" w:space="0" w:color="auto" w:frame="1"/>
            <w:shd w:val="clear" w:color="auto" w:fill="F8F8F8"/>
          </w:rPr>
          <w:t>     mov eax, _NR_write   </w:t>
        </w:r>
      </w:ins>
    </w:p>
    <w:p w:rsidR="007B10D0" w:rsidRPr="007B10D0" w:rsidRDefault="007B10D0" w:rsidP="007B10D0">
      <w:pPr>
        <w:numPr>
          <w:ilvl w:val="0"/>
          <w:numId w:val="24"/>
        </w:numPr>
        <w:pBdr>
          <w:left w:val="single" w:sz="18" w:space="8" w:color="6CE26C"/>
        </w:pBdr>
        <w:shd w:val="clear" w:color="auto" w:fill="FFFFFF"/>
        <w:spacing w:line="210" w:lineRule="atLeast"/>
        <w:ind w:left="675"/>
        <w:jc w:val="left"/>
        <w:rPr>
          <w:ins w:id="1075" w:author="3287215331@qq.com" w:date="2018-12-31T17:26:00Z"/>
          <w:rFonts w:ascii="&amp;quot" w:hAnsi="&amp;quot" w:cs="宋体"/>
          <w:color w:val="5C5C5C"/>
          <w:kern w:val="0"/>
          <w:sz w:val="18"/>
          <w:szCs w:val="18"/>
        </w:rPr>
      </w:pPr>
      <w:ins w:id="1076" w:author="3287215331@qq.com" w:date="2018-12-31T17:26:00Z">
        <w:r w:rsidRPr="007B10D0">
          <w:rPr>
            <w:rFonts w:ascii="&amp;quot" w:hAnsi="&amp;quot" w:cs="宋体"/>
            <w:color w:val="000000"/>
            <w:kern w:val="0"/>
            <w:sz w:val="18"/>
            <w:szCs w:val="18"/>
            <w:bdr w:val="none" w:sz="0" w:space="0" w:color="auto" w:frame="1"/>
            <w:shd w:val="clear" w:color="auto" w:fill="FFFFFF"/>
          </w:rPr>
          <w:t>     mov ebx, [esp + 4]   </w:t>
        </w:r>
      </w:ins>
    </w:p>
    <w:p w:rsidR="007B10D0" w:rsidRPr="007B10D0" w:rsidRDefault="007B10D0" w:rsidP="007B10D0">
      <w:pPr>
        <w:numPr>
          <w:ilvl w:val="0"/>
          <w:numId w:val="24"/>
        </w:numPr>
        <w:pBdr>
          <w:left w:val="single" w:sz="18" w:space="8" w:color="6CE26C"/>
        </w:pBdr>
        <w:shd w:val="clear" w:color="auto" w:fill="F8F8F8"/>
        <w:spacing w:line="210" w:lineRule="atLeast"/>
        <w:ind w:left="675"/>
        <w:jc w:val="left"/>
        <w:rPr>
          <w:ins w:id="1077" w:author="3287215331@qq.com" w:date="2018-12-31T17:26:00Z"/>
          <w:rFonts w:ascii="&amp;quot" w:hAnsi="&amp;quot" w:cs="宋体"/>
          <w:color w:val="5C5C5C"/>
          <w:kern w:val="0"/>
          <w:sz w:val="18"/>
          <w:szCs w:val="18"/>
        </w:rPr>
      </w:pPr>
      <w:ins w:id="1078" w:author="3287215331@qq.com" w:date="2018-12-31T17:26:00Z">
        <w:r w:rsidRPr="007B10D0">
          <w:rPr>
            <w:rFonts w:ascii="&amp;quot" w:hAnsi="&amp;quot" w:cs="宋体"/>
            <w:color w:val="000000"/>
            <w:kern w:val="0"/>
            <w:sz w:val="18"/>
            <w:szCs w:val="18"/>
            <w:bdr w:val="none" w:sz="0" w:space="0" w:color="auto" w:frame="1"/>
            <w:shd w:val="clear" w:color="auto" w:fill="F8F8F8"/>
          </w:rPr>
          <w:t>     mov ecx, [esp + 8]   </w:t>
        </w:r>
      </w:ins>
    </w:p>
    <w:p w:rsidR="007B10D0" w:rsidRPr="007B10D0" w:rsidRDefault="007B10D0" w:rsidP="007B10D0">
      <w:pPr>
        <w:numPr>
          <w:ilvl w:val="0"/>
          <w:numId w:val="24"/>
        </w:numPr>
        <w:pBdr>
          <w:left w:val="single" w:sz="18" w:space="8" w:color="6CE26C"/>
        </w:pBdr>
        <w:shd w:val="clear" w:color="auto" w:fill="FFFFFF"/>
        <w:spacing w:line="210" w:lineRule="atLeast"/>
        <w:ind w:left="675"/>
        <w:jc w:val="left"/>
        <w:rPr>
          <w:ins w:id="1079" w:author="3287215331@qq.com" w:date="2018-12-31T17:26:00Z"/>
          <w:rFonts w:ascii="&amp;quot" w:hAnsi="&amp;quot" w:cs="宋体"/>
          <w:color w:val="5C5C5C"/>
          <w:kern w:val="0"/>
          <w:sz w:val="18"/>
          <w:szCs w:val="18"/>
        </w:rPr>
      </w:pPr>
      <w:ins w:id="1080" w:author="3287215331@qq.com" w:date="2018-12-31T17:26:00Z">
        <w:r w:rsidRPr="007B10D0">
          <w:rPr>
            <w:rFonts w:ascii="&amp;quot" w:hAnsi="&amp;quot" w:cs="宋体"/>
            <w:color w:val="000000"/>
            <w:kern w:val="0"/>
            <w:sz w:val="18"/>
            <w:szCs w:val="18"/>
            <w:bdr w:val="none" w:sz="0" w:space="0" w:color="auto" w:frame="1"/>
            <w:shd w:val="clear" w:color="auto" w:fill="FFFFFF"/>
          </w:rPr>
          <w:t>     </w:t>
        </w:r>
        <w:r w:rsidRPr="007B10D0">
          <w:rPr>
            <w:rFonts w:ascii="&amp;quot" w:hAnsi="&amp;quot" w:cs="宋体"/>
            <w:b/>
            <w:bCs/>
            <w:color w:val="2E8B57"/>
            <w:kern w:val="0"/>
            <w:sz w:val="18"/>
            <w:szCs w:val="18"/>
            <w:bdr w:val="none" w:sz="0" w:space="0" w:color="auto" w:frame="1"/>
            <w:shd w:val="clear" w:color="auto" w:fill="FFFFFF"/>
          </w:rPr>
          <w:t>int</w:t>
        </w:r>
        <w:r w:rsidRPr="007B10D0">
          <w:rPr>
            <w:rFonts w:ascii="&amp;quot" w:hAnsi="&amp;quot" w:cs="宋体"/>
            <w:color w:val="000000"/>
            <w:kern w:val="0"/>
            <w:sz w:val="18"/>
            <w:szCs w:val="18"/>
            <w:bdr w:val="none" w:sz="0" w:space="0" w:color="auto" w:frame="1"/>
            <w:shd w:val="clear" w:color="auto" w:fill="FFFFFF"/>
          </w:rPr>
          <w:t> INT_VECTOR_SYS_CALL   </w:t>
        </w:r>
      </w:ins>
    </w:p>
    <w:p w:rsidR="007B10D0" w:rsidRDefault="007B10D0" w:rsidP="00004AC8">
      <w:pPr>
        <w:pStyle w:val="aa"/>
        <w:adjustRightInd w:val="0"/>
        <w:snapToGrid w:val="0"/>
        <w:ind w:firstLine="480"/>
        <w:jc w:val="left"/>
        <w:rPr>
          <w:ins w:id="1081" w:author="3287215331@qq.com" w:date="2018-12-31T17:29:00Z"/>
        </w:rPr>
        <w:pPrChange w:id="1082" w:author="3287215331@qq.com" w:date="2018-12-31T16:57:00Z">
          <w:pPr>
            <w:pStyle w:val="aa"/>
            <w:adjustRightInd w:val="0"/>
            <w:snapToGrid w:val="0"/>
            <w:ind w:firstLine="480"/>
          </w:pPr>
        </w:pPrChange>
      </w:pPr>
      <w:ins w:id="1083" w:author="3287215331@qq.com" w:date="2018-12-31T17:27:00Z">
        <w:r>
          <w:rPr>
            <w:rFonts w:hint="eastAsia"/>
          </w:rPr>
          <w:t>发现反汇编语句中的</w:t>
        </w:r>
        <w:r w:rsidRPr="007B10D0">
          <w:t>int INT_VECTOR_SYS_CALL</w:t>
        </w:r>
        <w:r>
          <w:rPr>
            <w:rFonts w:hint="eastAsia"/>
          </w:rPr>
          <w:t>，它表示要通过系统</w:t>
        </w:r>
      </w:ins>
      <w:ins w:id="1084" w:author="3287215331@qq.com" w:date="2018-12-31T17:28:00Z">
        <w:r>
          <w:rPr>
            <w:rFonts w:hint="eastAsia"/>
          </w:rPr>
          <w:t>来</w:t>
        </w:r>
      </w:ins>
      <w:ins w:id="1085" w:author="3287215331@qq.com" w:date="2018-12-31T17:27:00Z">
        <w:r>
          <w:rPr>
            <w:rFonts w:hint="eastAsia"/>
          </w:rPr>
          <w:t>调用</w:t>
        </w:r>
      </w:ins>
      <w:ins w:id="1086" w:author="3287215331@qq.com" w:date="2018-12-31T17:28:00Z">
        <w:r>
          <w:rPr>
            <w:rFonts w:hint="eastAsia"/>
          </w:rPr>
          <w:t>sys_</w:t>
        </w:r>
        <w:r>
          <w:t>call</w:t>
        </w:r>
        <w:r>
          <w:rPr>
            <w:rFonts w:hint="eastAsia"/>
          </w:rPr>
          <w:t>这个函数。</w:t>
        </w:r>
      </w:ins>
    </w:p>
    <w:p w:rsidR="007B10D0" w:rsidRDefault="007B10D0" w:rsidP="00004AC8">
      <w:pPr>
        <w:pStyle w:val="aa"/>
        <w:adjustRightInd w:val="0"/>
        <w:snapToGrid w:val="0"/>
        <w:ind w:firstLine="482"/>
        <w:jc w:val="left"/>
        <w:rPr>
          <w:ins w:id="1087" w:author="3287215331@qq.com" w:date="2018-12-31T17:29:00Z"/>
          <w:b/>
        </w:rPr>
        <w:pPrChange w:id="1088" w:author="3287215331@qq.com" w:date="2018-12-31T16:57:00Z">
          <w:pPr>
            <w:pStyle w:val="aa"/>
            <w:adjustRightInd w:val="0"/>
            <w:snapToGrid w:val="0"/>
            <w:ind w:firstLine="480"/>
          </w:pPr>
        </w:pPrChange>
      </w:pPr>
      <w:ins w:id="1089" w:author="3287215331@qq.com" w:date="2018-12-31T17:29:00Z">
        <w:r w:rsidRPr="007B10D0">
          <w:rPr>
            <w:rFonts w:hint="eastAsia"/>
            <w:b/>
            <w:rPrChange w:id="1090" w:author="3287215331@qq.com" w:date="2018-12-31T17:29:00Z">
              <w:rPr>
                <w:rFonts w:hint="eastAsia"/>
              </w:rPr>
            </w:rPrChange>
          </w:rPr>
          <w:t>4</w:t>
        </w:r>
        <w:r w:rsidRPr="007B10D0">
          <w:rPr>
            <w:rFonts w:hint="eastAsia"/>
            <w:b/>
            <w:rPrChange w:id="1091" w:author="3287215331@qq.com" w:date="2018-12-31T17:29:00Z">
              <w:rPr>
                <w:rFonts w:hint="eastAsia"/>
              </w:rPr>
            </w:rPrChange>
          </w:rPr>
          <w:t>）</w:t>
        </w:r>
        <w:r>
          <w:rPr>
            <w:rFonts w:hint="eastAsia"/>
            <w:b/>
          </w:rPr>
          <w:t>来看</w:t>
        </w:r>
        <w:r>
          <w:rPr>
            <w:rFonts w:hint="eastAsia"/>
            <w:b/>
          </w:rPr>
          <w:t>sys</w:t>
        </w:r>
        <w:r>
          <w:rPr>
            <w:b/>
          </w:rPr>
          <w:t>_call</w:t>
        </w:r>
        <w:r>
          <w:rPr>
            <w:rFonts w:hint="eastAsia"/>
            <w:b/>
          </w:rPr>
          <w:t>函数</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092" w:author="3287215331@qq.com" w:date="2018-12-31T17:31:00Z"/>
          <w:rFonts w:ascii="&amp;quot" w:hAnsi="&amp;quot" w:cs="宋体"/>
          <w:color w:val="5C5C5C"/>
          <w:kern w:val="0"/>
          <w:sz w:val="18"/>
          <w:szCs w:val="18"/>
        </w:rPr>
      </w:pPr>
      <w:ins w:id="1093" w:author="3287215331@qq.com" w:date="2018-12-31T17:31:00Z">
        <w:r w:rsidRPr="007B10D0">
          <w:rPr>
            <w:rFonts w:ascii="&amp;quot" w:hAnsi="&amp;quot" w:cs="宋体"/>
            <w:color w:val="000000"/>
            <w:kern w:val="0"/>
            <w:sz w:val="18"/>
            <w:szCs w:val="18"/>
            <w:bdr w:val="none" w:sz="0" w:space="0" w:color="auto" w:frame="1"/>
            <w:shd w:val="clear" w:color="auto" w:fill="FFFFFF"/>
          </w:rPr>
          <w:t>sys_call:   </w:t>
        </w:r>
      </w:ins>
    </w:p>
    <w:p w:rsidR="007B10D0" w:rsidRPr="007B10D0" w:rsidRDefault="007B10D0" w:rsidP="007B10D0">
      <w:pPr>
        <w:numPr>
          <w:ilvl w:val="0"/>
          <w:numId w:val="25"/>
        </w:numPr>
        <w:pBdr>
          <w:left w:val="single" w:sz="18" w:space="8" w:color="6CE26C"/>
        </w:pBdr>
        <w:shd w:val="clear" w:color="auto" w:fill="F8F8F8"/>
        <w:spacing w:line="210" w:lineRule="atLeast"/>
        <w:ind w:left="675"/>
        <w:jc w:val="left"/>
        <w:rPr>
          <w:ins w:id="1094" w:author="3287215331@qq.com" w:date="2018-12-31T17:31:00Z"/>
          <w:rFonts w:ascii="&amp;quot" w:hAnsi="&amp;quot" w:cs="宋体"/>
          <w:color w:val="5C5C5C"/>
          <w:kern w:val="0"/>
          <w:sz w:val="18"/>
          <w:szCs w:val="18"/>
        </w:rPr>
      </w:pPr>
      <w:ins w:id="1095" w:author="3287215331@qq.com" w:date="2018-12-31T17:31:00Z">
        <w:r w:rsidRPr="007B10D0">
          <w:rPr>
            <w:rFonts w:ascii="&amp;quot" w:hAnsi="&amp;quot" w:cs="宋体"/>
            <w:color w:val="000000"/>
            <w:kern w:val="0"/>
            <w:sz w:val="18"/>
            <w:szCs w:val="18"/>
            <w:bdr w:val="none" w:sz="0" w:space="0" w:color="auto" w:frame="1"/>
            <w:shd w:val="clear" w:color="auto" w:fill="F8F8F8"/>
          </w:rPr>
          <w:t>    call save   </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096" w:author="3287215331@qq.com" w:date="2018-12-31T17:31:00Z"/>
          <w:rFonts w:ascii="&amp;quot" w:hAnsi="&amp;quot" w:cs="宋体"/>
          <w:color w:val="5C5C5C"/>
          <w:kern w:val="0"/>
          <w:sz w:val="18"/>
          <w:szCs w:val="18"/>
        </w:rPr>
      </w:pPr>
      <w:ins w:id="1097" w:author="3287215331@qq.com" w:date="2018-12-31T17:31:00Z">
        <w:r w:rsidRPr="007B10D0">
          <w:rPr>
            <w:rFonts w:ascii="&amp;quot" w:hAnsi="&amp;quot" w:cs="宋体"/>
            <w:color w:val="000000"/>
            <w:kern w:val="0"/>
            <w:sz w:val="18"/>
            <w:szCs w:val="18"/>
            <w:bdr w:val="none" w:sz="0" w:space="0" w:color="auto" w:frame="1"/>
            <w:shd w:val="clear" w:color="auto" w:fill="FFFFFF"/>
          </w:rPr>
          <w:t>    push dword [p_proc_ready]   </w:t>
        </w:r>
      </w:ins>
    </w:p>
    <w:p w:rsidR="007B10D0" w:rsidRPr="007B10D0" w:rsidRDefault="007B10D0" w:rsidP="007B10D0">
      <w:pPr>
        <w:numPr>
          <w:ilvl w:val="0"/>
          <w:numId w:val="25"/>
        </w:numPr>
        <w:pBdr>
          <w:left w:val="single" w:sz="18" w:space="8" w:color="6CE26C"/>
        </w:pBdr>
        <w:shd w:val="clear" w:color="auto" w:fill="F8F8F8"/>
        <w:spacing w:line="210" w:lineRule="atLeast"/>
        <w:ind w:left="675"/>
        <w:jc w:val="left"/>
        <w:rPr>
          <w:ins w:id="1098" w:author="3287215331@qq.com" w:date="2018-12-31T17:31:00Z"/>
          <w:rFonts w:ascii="&amp;quot" w:hAnsi="&amp;quot" w:cs="宋体"/>
          <w:color w:val="5C5C5C"/>
          <w:kern w:val="0"/>
          <w:sz w:val="18"/>
          <w:szCs w:val="18"/>
        </w:rPr>
      </w:pPr>
      <w:ins w:id="1099" w:author="3287215331@qq.com" w:date="2018-12-31T17:31:00Z">
        <w:r w:rsidRPr="007B10D0">
          <w:rPr>
            <w:rFonts w:ascii="&amp;quot" w:hAnsi="&amp;quot" w:cs="宋体"/>
            <w:color w:val="000000"/>
            <w:kern w:val="0"/>
            <w:sz w:val="18"/>
            <w:szCs w:val="18"/>
            <w:bdr w:val="none" w:sz="0" w:space="0" w:color="auto" w:frame="1"/>
            <w:shd w:val="clear" w:color="auto" w:fill="F8F8F8"/>
          </w:rPr>
          <w:t>    sti   </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100" w:author="3287215331@qq.com" w:date="2018-12-31T17:31:00Z"/>
          <w:rFonts w:ascii="&amp;quot" w:hAnsi="&amp;quot" w:cs="宋体"/>
          <w:color w:val="5C5C5C"/>
          <w:kern w:val="0"/>
          <w:sz w:val="18"/>
          <w:szCs w:val="18"/>
        </w:rPr>
      </w:pPr>
      <w:ins w:id="1101" w:author="3287215331@qq.com" w:date="2018-12-31T17:31:00Z">
        <w:r w:rsidRPr="007B10D0">
          <w:rPr>
            <w:rFonts w:ascii="&amp;quot" w:hAnsi="&amp;quot" w:cs="宋体"/>
            <w:color w:val="000000"/>
            <w:kern w:val="0"/>
            <w:sz w:val="18"/>
            <w:szCs w:val="18"/>
            <w:bdr w:val="none" w:sz="0" w:space="0" w:color="auto" w:frame="1"/>
            <w:shd w:val="clear" w:color="auto" w:fill="FFFFFF"/>
          </w:rPr>
          <w:t>    push ecx   </w:t>
        </w:r>
      </w:ins>
    </w:p>
    <w:p w:rsidR="007B10D0" w:rsidRPr="007B10D0" w:rsidRDefault="007B10D0" w:rsidP="007B10D0">
      <w:pPr>
        <w:numPr>
          <w:ilvl w:val="0"/>
          <w:numId w:val="25"/>
        </w:numPr>
        <w:pBdr>
          <w:left w:val="single" w:sz="18" w:space="8" w:color="6CE26C"/>
        </w:pBdr>
        <w:shd w:val="clear" w:color="auto" w:fill="F8F8F8"/>
        <w:spacing w:line="210" w:lineRule="atLeast"/>
        <w:ind w:left="675"/>
        <w:jc w:val="left"/>
        <w:rPr>
          <w:ins w:id="1102" w:author="3287215331@qq.com" w:date="2018-12-31T17:31:00Z"/>
          <w:rFonts w:ascii="&amp;quot" w:hAnsi="&amp;quot" w:cs="宋体"/>
          <w:color w:val="5C5C5C"/>
          <w:kern w:val="0"/>
          <w:sz w:val="18"/>
          <w:szCs w:val="18"/>
        </w:rPr>
      </w:pPr>
      <w:ins w:id="1103" w:author="3287215331@qq.com" w:date="2018-12-31T17:31:00Z">
        <w:r w:rsidRPr="007B10D0">
          <w:rPr>
            <w:rFonts w:ascii="&amp;quot" w:hAnsi="&amp;quot" w:cs="宋体"/>
            <w:color w:val="000000"/>
            <w:kern w:val="0"/>
            <w:sz w:val="18"/>
            <w:szCs w:val="18"/>
            <w:bdr w:val="none" w:sz="0" w:space="0" w:color="auto" w:frame="1"/>
            <w:shd w:val="clear" w:color="auto" w:fill="F8F8F8"/>
          </w:rPr>
          <w:t>    push ebx   </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104" w:author="3287215331@qq.com" w:date="2018-12-31T17:31:00Z"/>
          <w:rFonts w:ascii="&amp;quot" w:hAnsi="&amp;quot" w:cs="宋体"/>
          <w:color w:val="5C5C5C"/>
          <w:kern w:val="0"/>
          <w:sz w:val="18"/>
          <w:szCs w:val="18"/>
        </w:rPr>
      </w:pPr>
      <w:ins w:id="1105" w:author="3287215331@qq.com" w:date="2018-12-31T17:31:00Z">
        <w:r w:rsidRPr="007B10D0">
          <w:rPr>
            <w:rFonts w:ascii="&amp;quot" w:hAnsi="&amp;quot" w:cs="宋体"/>
            <w:color w:val="000000"/>
            <w:kern w:val="0"/>
            <w:sz w:val="18"/>
            <w:szCs w:val="18"/>
            <w:bdr w:val="none" w:sz="0" w:space="0" w:color="auto" w:frame="1"/>
            <w:shd w:val="clear" w:color="auto" w:fill="FFFFFF"/>
          </w:rPr>
          <w:t>    call [sys_call_table + eax * 4]   </w:t>
        </w:r>
      </w:ins>
    </w:p>
    <w:p w:rsidR="007B10D0" w:rsidRPr="007B10D0" w:rsidRDefault="007B10D0" w:rsidP="007B10D0">
      <w:pPr>
        <w:numPr>
          <w:ilvl w:val="0"/>
          <w:numId w:val="25"/>
        </w:numPr>
        <w:pBdr>
          <w:left w:val="single" w:sz="18" w:space="8" w:color="6CE26C"/>
        </w:pBdr>
        <w:shd w:val="clear" w:color="auto" w:fill="F8F8F8"/>
        <w:spacing w:line="210" w:lineRule="atLeast"/>
        <w:ind w:left="675"/>
        <w:jc w:val="left"/>
        <w:rPr>
          <w:ins w:id="1106" w:author="3287215331@qq.com" w:date="2018-12-31T17:31:00Z"/>
          <w:rFonts w:ascii="&amp;quot" w:hAnsi="&amp;quot" w:cs="宋体"/>
          <w:color w:val="5C5C5C"/>
          <w:kern w:val="0"/>
          <w:sz w:val="18"/>
          <w:szCs w:val="18"/>
        </w:rPr>
      </w:pPr>
      <w:ins w:id="1107" w:author="3287215331@qq.com" w:date="2018-12-31T17:31:00Z">
        <w:r w:rsidRPr="007B10D0">
          <w:rPr>
            <w:rFonts w:ascii="&amp;quot" w:hAnsi="&amp;quot" w:cs="宋体"/>
            <w:color w:val="000000"/>
            <w:kern w:val="0"/>
            <w:sz w:val="18"/>
            <w:szCs w:val="18"/>
            <w:bdr w:val="none" w:sz="0" w:space="0" w:color="auto" w:frame="1"/>
            <w:shd w:val="clear" w:color="auto" w:fill="F8F8F8"/>
          </w:rPr>
          <w:t>    add esp, 4 * 3   </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108" w:author="3287215331@qq.com" w:date="2018-12-31T17:31:00Z"/>
          <w:rFonts w:ascii="&amp;quot" w:hAnsi="&amp;quot" w:cs="宋体"/>
          <w:color w:val="5C5C5C"/>
          <w:kern w:val="0"/>
          <w:sz w:val="18"/>
          <w:szCs w:val="18"/>
        </w:rPr>
      </w:pPr>
      <w:ins w:id="1109" w:author="3287215331@qq.com" w:date="2018-12-31T17:31:00Z">
        <w:r w:rsidRPr="007B10D0">
          <w:rPr>
            <w:rFonts w:ascii="&amp;quot" w:hAnsi="&amp;quot" w:cs="宋体"/>
            <w:color w:val="000000"/>
            <w:kern w:val="0"/>
            <w:sz w:val="18"/>
            <w:szCs w:val="18"/>
            <w:bdr w:val="none" w:sz="0" w:space="0" w:color="auto" w:frame="1"/>
            <w:shd w:val="clear" w:color="auto" w:fill="FFFFFF"/>
          </w:rPr>
          <w:t>    mov [esi + EAXREG - P_STACKBASE], eax   </w:t>
        </w:r>
      </w:ins>
    </w:p>
    <w:p w:rsidR="007B10D0" w:rsidRPr="007B10D0" w:rsidRDefault="007B10D0" w:rsidP="007B10D0">
      <w:pPr>
        <w:numPr>
          <w:ilvl w:val="0"/>
          <w:numId w:val="25"/>
        </w:numPr>
        <w:pBdr>
          <w:left w:val="single" w:sz="18" w:space="8" w:color="6CE26C"/>
        </w:pBdr>
        <w:shd w:val="clear" w:color="auto" w:fill="F8F8F8"/>
        <w:spacing w:line="210" w:lineRule="atLeast"/>
        <w:ind w:left="675"/>
        <w:jc w:val="left"/>
        <w:rPr>
          <w:ins w:id="1110" w:author="3287215331@qq.com" w:date="2018-12-31T17:31:00Z"/>
          <w:rFonts w:ascii="&amp;quot" w:hAnsi="&amp;quot" w:cs="宋体"/>
          <w:color w:val="5C5C5C"/>
          <w:kern w:val="0"/>
          <w:sz w:val="18"/>
          <w:szCs w:val="18"/>
        </w:rPr>
      </w:pPr>
      <w:ins w:id="1111" w:author="3287215331@qq.com" w:date="2018-12-31T17:31:00Z">
        <w:r w:rsidRPr="007B10D0">
          <w:rPr>
            <w:rFonts w:ascii="&amp;quot" w:hAnsi="&amp;quot" w:cs="宋体"/>
            <w:color w:val="000000"/>
            <w:kern w:val="0"/>
            <w:sz w:val="18"/>
            <w:szCs w:val="18"/>
            <w:bdr w:val="none" w:sz="0" w:space="0" w:color="auto" w:frame="1"/>
            <w:shd w:val="clear" w:color="auto" w:fill="F8F8F8"/>
          </w:rPr>
          <w:t>    cli   </w:t>
        </w:r>
      </w:ins>
    </w:p>
    <w:p w:rsidR="007B10D0" w:rsidRPr="007B10D0" w:rsidRDefault="007B10D0" w:rsidP="007B10D0">
      <w:pPr>
        <w:numPr>
          <w:ilvl w:val="0"/>
          <w:numId w:val="25"/>
        </w:numPr>
        <w:pBdr>
          <w:left w:val="single" w:sz="18" w:space="8" w:color="6CE26C"/>
        </w:pBdr>
        <w:shd w:val="clear" w:color="auto" w:fill="FFFFFF"/>
        <w:spacing w:line="210" w:lineRule="atLeast"/>
        <w:ind w:left="675"/>
        <w:jc w:val="left"/>
        <w:rPr>
          <w:ins w:id="1112" w:author="3287215331@qq.com" w:date="2018-12-31T17:31:00Z"/>
          <w:rFonts w:ascii="&amp;quot" w:hAnsi="&amp;quot" w:cs="宋体"/>
          <w:color w:val="5C5C5C"/>
          <w:kern w:val="0"/>
          <w:sz w:val="18"/>
          <w:szCs w:val="18"/>
        </w:rPr>
      </w:pPr>
      <w:ins w:id="1113" w:author="3287215331@qq.com" w:date="2018-12-31T17:31:00Z">
        <w:r w:rsidRPr="007B10D0">
          <w:rPr>
            <w:rFonts w:ascii="&amp;quot" w:hAnsi="&amp;quot" w:cs="宋体"/>
            <w:color w:val="000000"/>
            <w:kern w:val="0"/>
            <w:sz w:val="18"/>
            <w:szCs w:val="18"/>
            <w:bdr w:val="none" w:sz="0" w:space="0" w:color="auto" w:frame="1"/>
            <w:shd w:val="clear" w:color="auto" w:fill="FFFFFF"/>
          </w:rPr>
          <w:t>    ret   </w:t>
        </w:r>
      </w:ins>
    </w:p>
    <w:p w:rsidR="007B10D0" w:rsidRPr="007B10D0" w:rsidRDefault="00657970" w:rsidP="00004AC8">
      <w:pPr>
        <w:pStyle w:val="aa"/>
        <w:adjustRightInd w:val="0"/>
        <w:snapToGrid w:val="0"/>
        <w:ind w:firstLine="480"/>
        <w:jc w:val="left"/>
        <w:rPr>
          <w:ins w:id="1114" w:author="3287215331@qq.com" w:date="2018-12-31T17:02:00Z"/>
          <w:rFonts w:hint="eastAsia"/>
          <w:rPrChange w:id="1115" w:author="3287215331@qq.com" w:date="2018-12-31T17:29:00Z">
            <w:rPr>
              <w:ins w:id="1116" w:author="3287215331@qq.com" w:date="2018-12-31T17:02:00Z"/>
              <w:rFonts w:hint="eastAsia"/>
            </w:rPr>
          </w:rPrChange>
        </w:rPr>
        <w:pPrChange w:id="1117" w:author="3287215331@qq.com" w:date="2018-12-31T16:57:00Z">
          <w:pPr>
            <w:pStyle w:val="aa"/>
            <w:adjustRightInd w:val="0"/>
            <w:snapToGrid w:val="0"/>
            <w:ind w:firstLine="480"/>
          </w:pPr>
        </w:pPrChange>
      </w:pPr>
      <w:ins w:id="1118" w:author="3287215331@qq.com" w:date="2018-12-31T17:40:00Z">
        <w:r>
          <w:rPr>
            <w:rFonts w:hint="eastAsia"/>
          </w:rPr>
          <w:lastRenderedPageBreak/>
          <w:t>函数功能：显示格式化的字符串。</w:t>
        </w:r>
      </w:ins>
      <w:ins w:id="1119" w:author="3287215331@qq.com" w:date="2018-12-31T17:42:00Z">
        <w:r w:rsidR="008E01A9">
          <w:rPr>
            <w:rFonts w:hint="eastAsia"/>
          </w:rPr>
          <w:t>将要输出的字符串从总线复制到显卡的显存中。</w:t>
        </w:r>
      </w:ins>
    </w:p>
    <w:p w:rsidR="000B6263" w:rsidRPr="00657970" w:rsidDel="00004AC8" w:rsidRDefault="000B6263" w:rsidP="00004AC8">
      <w:pPr>
        <w:pStyle w:val="aa"/>
        <w:adjustRightInd w:val="0"/>
        <w:snapToGrid w:val="0"/>
        <w:ind w:firstLine="482"/>
        <w:jc w:val="left"/>
        <w:rPr>
          <w:del w:id="1120" w:author="3287215331@qq.com" w:date="2018-12-31T16:57:00Z"/>
          <w:rFonts w:hint="eastAsia"/>
          <w:b/>
          <w:rPrChange w:id="1121" w:author="3287215331@qq.com" w:date="2018-12-31T17:40:00Z">
            <w:rPr>
              <w:del w:id="1122" w:author="3287215331@qq.com" w:date="2018-12-31T16:57:00Z"/>
              <w:rFonts w:hint="eastAsia"/>
            </w:rPr>
          </w:rPrChange>
        </w:rPr>
        <w:pPrChange w:id="1123" w:author="3287215331@qq.com" w:date="2018-12-31T16:57:00Z">
          <w:pPr>
            <w:pStyle w:val="aa"/>
            <w:adjustRightInd w:val="0"/>
            <w:snapToGrid w:val="0"/>
            <w:ind w:firstLine="480"/>
          </w:pPr>
        </w:pPrChange>
      </w:pPr>
      <w:del w:id="1124" w:author="3287215331@qq.com" w:date="2018-12-31T16:57:00Z">
        <w:r w:rsidRPr="00657970" w:rsidDel="00004AC8">
          <w:rPr>
            <w:rFonts w:hint="eastAsia"/>
            <w:b/>
            <w:rPrChange w:id="1125" w:author="3287215331@qq.com" w:date="2018-12-31T17:40:00Z">
              <w:rPr>
                <w:rFonts w:hint="eastAsia"/>
              </w:rPr>
            </w:rPrChange>
          </w:rPr>
          <w:delText>（</w:delText>
        </w:r>
        <w:r w:rsidRPr="00657970" w:rsidDel="00004AC8">
          <w:rPr>
            <w:rFonts w:hint="eastAsia"/>
            <w:b/>
            <w:i/>
            <w:rPrChange w:id="1126" w:author="3287215331@qq.com" w:date="2018-12-31T17:40:00Z">
              <w:rPr>
                <w:rFonts w:hint="eastAsia"/>
                <w:i/>
              </w:rPr>
            </w:rPrChange>
          </w:rPr>
          <w:delText>以下格式自行编排，编辑时删除</w:delText>
        </w:r>
        <w:r w:rsidRPr="00657970" w:rsidDel="00004AC8">
          <w:rPr>
            <w:rFonts w:hint="eastAsia"/>
            <w:b/>
            <w:rPrChange w:id="1127" w:author="3287215331@qq.com" w:date="2018-12-31T17:40:00Z">
              <w:rPr>
                <w:rFonts w:hint="eastAsia"/>
              </w:rPr>
            </w:rPrChange>
          </w:rPr>
          <w:delText>）</w:delText>
        </w:r>
      </w:del>
    </w:p>
    <w:p w:rsidR="000B6263" w:rsidRPr="00657970" w:rsidDel="00004AC8" w:rsidRDefault="000B6263" w:rsidP="00004AC8">
      <w:pPr>
        <w:pStyle w:val="aa"/>
        <w:adjustRightInd w:val="0"/>
        <w:snapToGrid w:val="0"/>
        <w:ind w:firstLine="482"/>
        <w:jc w:val="left"/>
        <w:rPr>
          <w:del w:id="1128" w:author="3287215331@qq.com" w:date="2018-12-31T16:57:00Z"/>
          <w:rFonts w:hint="eastAsia"/>
          <w:b/>
          <w:rPrChange w:id="1129" w:author="3287215331@qq.com" w:date="2018-12-31T17:40:00Z">
            <w:rPr>
              <w:del w:id="1130" w:author="3287215331@qq.com" w:date="2018-12-31T16:57:00Z"/>
              <w:rFonts w:hint="eastAsia"/>
            </w:rPr>
          </w:rPrChange>
        </w:rPr>
        <w:pPrChange w:id="1131" w:author="3287215331@qq.com" w:date="2018-12-31T16:57:00Z">
          <w:pPr>
            <w:pStyle w:val="aa"/>
            <w:adjustRightInd w:val="0"/>
            <w:snapToGrid w:val="0"/>
            <w:ind w:firstLine="480"/>
          </w:pPr>
        </w:pPrChange>
      </w:pPr>
      <w:del w:id="1132" w:author="3287215331@qq.com" w:date="2018-12-31T16:57:00Z">
        <w:r w:rsidRPr="00657970" w:rsidDel="00004AC8">
          <w:rPr>
            <w:rFonts w:hint="eastAsia"/>
            <w:b/>
            <w:rPrChange w:id="1133" w:author="3287215331@qq.com" w:date="2018-12-31T17:40:00Z">
              <w:rPr>
                <w:rFonts w:hint="eastAsia"/>
              </w:rPr>
            </w:rPrChange>
          </w:rPr>
          <w:fldChar w:fldCharType="begin"/>
        </w:r>
        <w:r w:rsidRPr="00657970" w:rsidDel="00004AC8">
          <w:rPr>
            <w:rFonts w:hint="eastAsia"/>
            <w:b/>
            <w:rPrChange w:id="1134" w:author="3287215331@qq.com" w:date="2018-12-31T17:40:00Z">
              <w:rPr>
                <w:rFonts w:hint="eastAsia"/>
              </w:rPr>
            </w:rPrChange>
          </w:rPr>
          <w:delInstrText xml:space="preserve"> HYPERLINK "https://www.cnblogs.com/pianist/p/3315801.html" </w:delInstrText>
        </w:r>
        <w:r w:rsidRPr="00657970" w:rsidDel="00004AC8">
          <w:rPr>
            <w:rFonts w:hint="eastAsia"/>
            <w:b/>
            <w:rPrChange w:id="1135" w:author="3287215331@qq.com" w:date="2018-12-31T17:40:00Z">
              <w:rPr>
                <w:rFonts w:hint="eastAsia"/>
              </w:rPr>
            </w:rPrChange>
          </w:rPr>
          <w:fldChar w:fldCharType="separate"/>
        </w:r>
        <w:r w:rsidRPr="00657970" w:rsidDel="00004AC8">
          <w:rPr>
            <w:rStyle w:val="a3"/>
            <w:rFonts w:hint="eastAsia"/>
            <w:b/>
            <w:rPrChange w:id="1136" w:author="3287215331@qq.com" w:date="2018-12-31T17:40:00Z">
              <w:rPr>
                <w:rStyle w:val="a3"/>
                <w:rFonts w:hint="eastAsia"/>
              </w:rPr>
            </w:rPrChange>
          </w:rPr>
          <w:delText>https://www.cnblogs.com/pianist/p/3315801.html</w:delText>
        </w:r>
        <w:r w:rsidRPr="00657970" w:rsidDel="00004AC8">
          <w:rPr>
            <w:rFonts w:hint="eastAsia"/>
            <w:b/>
            <w:rPrChange w:id="1137" w:author="3287215331@qq.com" w:date="2018-12-31T17:40:00Z">
              <w:rPr>
                <w:rFonts w:hint="eastAsia"/>
              </w:rPr>
            </w:rPrChange>
          </w:rPr>
          <w:fldChar w:fldCharType="end"/>
        </w:r>
      </w:del>
    </w:p>
    <w:p w:rsidR="000B6263" w:rsidRPr="00657970" w:rsidDel="00657970" w:rsidRDefault="00657970" w:rsidP="00004AC8">
      <w:pPr>
        <w:pStyle w:val="aa"/>
        <w:adjustRightInd w:val="0"/>
        <w:snapToGrid w:val="0"/>
        <w:ind w:firstLine="482"/>
        <w:jc w:val="left"/>
        <w:rPr>
          <w:del w:id="1138" w:author="3287215331@qq.com" w:date="2018-12-31T17:40:00Z"/>
          <w:rFonts w:hint="eastAsia"/>
          <w:b/>
          <w:rPrChange w:id="1139" w:author="3287215331@qq.com" w:date="2018-12-31T17:40:00Z">
            <w:rPr>
              <w:del w:id="1140" w:author="3287215331@qq.com" w:date="2018-12-31T17:40:00Z"/>
              <w:rFonts w:hint="eastAsia"/>
            </w:rPr>
          </w:rPrChange>
        </w:rPr>
        <w:pPrChange w:id="1141" w:author="3287215331@qq.com" w:date="2018-12-31T16:57:00Z">
          <w:pPr>
            <w:pStyle w:val="aa"/>
            <w:adjustRightInd w:val="0"/>
            <w:snapToGrid w:val="0"/>
            <w:ind w:firstLine="480"/>
          </w:pPr>
        </w:pPrChange>
      </w:pPr>
      <w:ins w:id="1142" w:author="3287215331@qq.com" w:date="2018-12-31T17:40:00Z">
        <w:r w:rsidRPr="00657970">
          <w:rPr>
            <w:rFonts w:hint="eastAsia"/>
            <w:b/>
            <w:rPrChange w:id="1143" w:author="3287215331@qq.com" w:date="2018-12-31T17:40:00Z">
              <w:rPr>
                <w:rFonts w:hint="eastAsia"/>
              </w:rPr>
            </w:rPrChange>
          </w:rPr>
          <w:t>5</w:t>
        </w:r>
        <w:r w:rsidRPr="00657970">
          <w:rPr>
            <w:rFonts w:hint="eastAsia"/>
            <w:b/>
            <w:rPrChange w:id="1144" w:author="3287215331@qq.com" w:date="2018-12-31T17:40:00Z">
              <w:rPr>
                <w:rFonts w:hint="eastAsia"/>
              </w:rPr>
            </w:rPrChange>
          </w:rPr>
          <w:t>）</w:t>
        </w:r>
      </w:ins>
      <w:del w:id="1145" w:author="3287215331@qq.com" w:date="2018-12-31T17:40:00Z">
        <w:r w:rsidR="000B6263" w:rsidRPr="00657970" w:rsidDel="00657970">
          <w:rPr>
            <w:rFonts w:hint="eastAsia"/>
            <w:b/>
            <w:rPrChange w:id="1146" w:author="3287215331@qq.com" w:date="2018-12-31T17:40:00Z">
              <w:rPr>
                <w:rFonts w:hint="eastAsia"/>
              </w:rPr>
            </w:rPrChange>
          </w:rPr>
          <w:delText>从</w:delText>
        </w:r>
        <w:r w:rsidR="000B6263" w:rsidRPr="00657970" w:rsidDel="00657970">
          <w:rPr>
            <w:rFonts w:hint="eastAsia"/>
            <w:b/>
            <w:rPrChange w:id="1147" w:author="3287215331@qq.com" w:date="2018-12-31T17:40:00Z">
              <w:rPr>
                <w:rFonts w:hint="eastAsia"/>
              </w:rPr>
            </w:rPrChange>
          </w:rPr>
          <w:delText>vsprintf</w:delText>
        </w:r>
        <w:r w:rsidR="000B6263" w:rsidRPr="00657970" w:rsidDel="00657970">
          <w:rPr>
            <w:rFonts w:hint="eastAsia"/>
            <w:b/>
            <w:rPrChange w:id="1148" w:author="3287215331@qq.com" w:date="2018-12-31T17:40:00Z">
              <w:rPr>
                <w:rFonts w:hint="eastAsia"/>
              </w:rPr>
            </w:rPrChange>
          </w:rPr>
          <w:delText>生成显示信息，到</w:delText>
        </w:r>
        <w:r w:rsidR="000B6263" w:rsidRPr="00657970" w:rsidDel="00657970">
          <w:rPr>
            <w:rFonts w:hint="eastAsia"/>
            <w:b/>
            <w:rPrChange w:id="1149" w:author="3287215331@qq.com" w:date="2018-12-31T17:40:00Z">
              <w:rPr>
                <w:rFonts w:hint="eastAsia"/>
              </w:rPr>
            </w:rPrChange>
          </w:rPr>
          <w:delText>write</w:delText>
        </w:r>
        <w:r w:rsidR="000B6263" w:rsidRPr="00657970" w:rsidDel="00657970">
          <w:rPr>
            <w:rFonts w:hint="eastAsia"/>
            <w:b/>
            <w:rPrChange w:id="1150" w:author="3287215331@qq.com" w:date="2018-12-31T17:40:00Z">
              <w:rPr>
                <w:rFonts w:hint="eastAsia"/>
              </w:rPr>
            </w:rPrChange>
          </w:rPr>
          <w:delText>系统函数，到陷阱</w:delText>
        </w:r>
        <w:r w:rsidR="000B6263" w:rsidRPr="00657970" w:rsidDel="00657970">
          <w:rPr>
            <w:rFonts w:hint="eastAsia"/>
            <w:b/>
            <w:rPrChange w:id="1151" w:author="3287215331@qq.com" w:date="2018-12-31T17:40:00Z">
              <w:rPr>
                <w:rFonts w:hint="eastAsia"/>
              </w:rPr>
            </w:rPrChange>
          </w:rPr>
          <w:delText>-</w:delText>
        </w:r>
        <w:r w:rsidR="000B6263" w:rsidRPr="00657970" w:rsidDel="00657970">
          <w:rPr>
            <w:rFonts w:hint="eastAsia"/>
            <w:b/>
            <w:rPrChange w:id="1152" w:author="3287215331@qq.com" w:date="2018-12-31T17:40:00Z">
              <w:rPr>
                <w:rFonts w:hint="eastAsia"/>
              </w:rPr>
            </w:rPrChange>
          </w:rPr>
          <w:delText>系统调用</w:delText>
        </w:r>
        <w:r w:rsidR="000B6263" w:rsidRPr="00657970" w:rsidDel="00657970">
          <w:rPr>
            <w:rFonts w:hint="eastAsia"/>
            <w:b/>
            <w:rPrChange w:id="1153" w:author="3287215331@qq.com" w:date="2018-12-31T17:40:00Z">
              <w:rPr>
                <w:rFonts w:hint="eastAsia"/>
              </w:rPr>
            </w:rPrChange>
          </w:rPr>
          <w:delText xml:space="preserve"> int 0x80</w:delText>
        </w:r>
        <w:r w:rsidR="000B6263" w:rsidRPr="00657970" w:rsidDel="00657970">
          <w:rPr>
            <w:rFonts w:hint="eastAsia"/>
            <w:b/>
            <w:rPrChange w:id="1154" w:author="3287215331@qq.com" w:date="2018-12-31T17:40:00Z">
              <w:rPr>
                <w:rFonts w:hint="eastAsia"/>
              </w:rPr>
            </w:rPrChange>
          </w:rPr>
          <w:delText>或</w:delText>
        </w:r>
        <w:r w:rsidR="000B6263" w:rsidRPr="00657970" w:rsidDel="00657970">
          <w:rPr>
            <w:rFonts w:hint="eastAsia"/>
            <w:b/>
            <w:rPrChange w:id="1155" w:author="3287215331@qq.com" w:date="2018-12-31T17:40:00Z">
              <w:rPr>
                <w:rFonts w:hint="eastAsia"/>
              </w:rPr>
            </w:rPrChange>
          </w:rPr>
          <w:delText>syscall.</w:delText>
        </w:r>
      </w:del>
    </w:p>
    <w:p w:rsidR="000B6263" w:rsidRDefault="000B6263">
      <w:pPr>
        <w:pStyle w:val="aa"/>
        <w:adjustRightInd w:val="0"/>
        <w:snapToGrid w:val="0"/>
        <w:ind w:firstLine="482"/>
        <w:rPr>
          <w:rFonts w:hint="eastAsia"/>
        </w:rPr>
      </w:pPr>
      <w:r w:rsidRPr="00657970">
        <w:rPr>
          <w:rFonts w:hint="eastAsia"/>
          <w:b/>
          <w:rPrChange w:id="1156" w:author="3287215331@qq.com" w:date="2018-12-31T17:40:00Z">
            <w:rPr>
              <w:rFonts w:hint="eastAsia"/>
            </w:rPr>
          </w:rPrChange>
        </w:rPr>
        <w:t>字符显示驱动子程序</w:t>
      </w:r>
      <w:r>
        <w:rPr>
          <w:rFonts w:hint="eastAsia"/>
        </w:rPr>
        <w:t>：从</w:t>
      </w:r>
      <w:r>
        <w:rPr>
          <w:rFonts w:hint="eastAsia"/>
        </w:rPr>
        <w:t>ASCII</w:t>
      </w:r>
      <w:r>
        <w:rPr>
          <w:rFonts w:hint="eastAsia"/>
        </w:rPr>
        <w:t>到字模库到显示</w:t>
      </w:r>
      <w:r>
        <w:rPr>
          <w:rFonts w:hint="eastAsia"/>
        </w:rPr>
        <w:t>vram</w:t>
      </w:r>
      <w:r>
        <w:rPr>
          <w:rFonts w:hint="eastAsia"/>
        </w:rPr>
        <w:t>（存储每一个点的</w:t>
      </w:r>
      <w:r>
        <w:rPr>
          <w:rFonts w:hint="eastAsia"/>
        </w:rPr>
        <w:t>RGB</w:t>
      </w:r>
      <w:r>
        <w:rPr>
          <w:rFonts w:hint="eastAsia"/>
        </w:rPr>
        <w:t>颜色信息）。</w:t>
      </w:r>
    </w:p>
    <w:p w:rsidR="000B6263" w:rsidRDefault="00657970">
      <w:pPr>
        <w:pStyle w:val="aa"/>
        <w:adjustRightInd w:val="0"/>
        <w:snapToGrid w:val="0"/>
        <w:ind w:firstLine="482"/>
        <w:rPr>
          <w:rFonts w:hint="eastAsia"/>
        </w:rPr>
      </w:pPr>
      <w:ins w:id="1157" w:author="3287215331@qq.com" w:date="2018-12-31T17:40:00Z">
        <w:r w:rsidRPr="00657970">
          <w:rPr>
            <w:rFonts w:hint="eastAsia"/>
            <w:b/>
            <w:rPrChange w:id="1158" w:author="3287215331@qq.com" w:date="2018-12-31T17:40:00Z">
              <w:rPr>
                <w:rFonts w:hint="eastAsia"/>
              </w:rPr>
            </w:rPrChange>
          </w:rPr>
          <w:t>6</w:t>
        </w:r>
        <w:r w:rsidRPr="00657970">
          <w:rPr>
            <w:rFonts w:hint="eastAsia"/>
            <w:b/>
            <w:rPrChange w:id="1159" w:author="3287215331@qq.com" w:date="2018-12-31T17:40:00Z">
              <w:rPr>
                <w:rFonts w:hint="eastAsia"/>
              </w:rPr>
            </w:rPrChange>
          </w:rPr>
          <w:t>）</w:t>
        </w:r>
      </w:ins>
      <w:r w:rsidR="000B6263" w:rsidRPr="00657970">
        <w:rPr>
          <w:rFonts w:hint="eastAsia"/>
          <w:b/>
          <w:rPrChange w:id="1160" w:author="3287215331@qq.com" w:date="2018-12-31T17:40:00Z">
            <w:rPr>
              <w:rFonts w:hint="eastAsia"/>
            </w:rPr>
          </w:rPrChange>
        </w:rPr>
        <w:t>显示芯片按照刷新频率逐行读取</w:t>
      </w:r>
      <w:r w:rsidR="000B6263" w:rsidRPr="00657970">
        <w:rPr>
          <w:rFonts w:hint="eastAsia"/>
          <w:b/>
          <w:rPrChange w:id="1161" w:author="3287215331@qq.com" w:date="2018-12-31T17:40:00Z">
            <w:rPr>
              <w:rFonts w:hint="eastAsia"/>
            </w:rPr>
          </w:rPrChange>
        </w:rPr>
        <w:t>vram</w:t>
      </w:r>
      <w:r w:rsidR="000B6263">
        <w:rPr>
          <w:rFonts w:hint="eastAsia"/>
        </w:rPr>
        <w:t>，并通过信号线向液晶显示器传输每一个点（</w:t>
      </w:r>
      <w:r w:rsidR="000B6263">
        <w:rPr>
          <w:rFonts w:hint="eastAsia"/>
        </w:rPr>
        <w:t>RGB</w:t>
      </w:r>
      <w:r w:rsidR="000B6263">
        <w:rPr>
          <w:rFonts w:hint="eastAsia"/>
        </w:rPr>
        <w:t>分量）。</w:t>
      </w:r>
      <w:ins w:id="1162" w:author="3287215331@qq.com" w:date="2018-12-31T17:18:00Z">
        <w:r w:rsidR="00840640">
          <w:rPr>
            <w:rFonts w:hint="eastAsia"/>
          </w:rPr>
          <w:t>而我们要传输的“</w:t>
        </w:r>
        <w:r w:rsidR="00840640">
          <w:rPr>
            <w:rFonts w:hint="eastAsia"/>
          </w:rPr>
          <w:t>hello</w:t>
        </w:r>
        <w:r w:rsidR="00840640">
          <w:t xml:space="preserve"> </w:t>
        </w:r>
        <w:r w:rsidR="00840640">
          <w:rPr>
            <w:rFonts w:hint="eastAsia"/>
          </w:rPr>
          <w:t>1172510217</w:t>
        </w:r>
        <w:r w:rsidR="00840640">
          <w:t xml:space="preserve"> </w:t>
        </w:r>
        <w:r w:rsidR="00840640">
          <w:rPr>
            <w:rFonts w:hint="eastAsia"/>
          </w:rPr>
          <w:t>张景润”就会被打印输出</w:t>
        </w:r>
      </w:ins>
      <w:ins w:id="1163" w:author="3287215331@qq.com" w:date="2018-12-31T17:19:00Z">
        <w:r w:rsidR="00840640">
          <w:rPr>
            <w:rFonts w:hint="eastAsia"/>
          </w:rPr>
          <w:t>在显示器上</w:t>
        </w:r>
      </w:ins>
      <w:ins w:id="1164" w:author="3287215331@qq.com" w:date="2018-12-31T17:18:00Z">
        <w:r w:rsidR="00840640">
          <w:rPr>
            <w:rFonts w:hint="eastAsia"/>
          </w:rPr>
          <w:t>。</w:t>
        </w:r>
      </w:ins>
    </w:p>
    <w:p w:rsidR="000B6263" w:rsidRDefault="000B6263">
      <w:pPr>
        <w:pStyle w:val="2"/>
        <w:rPr>
          <w:rFonts w:hint="eastAsia"/>
        </w:rPr>
      </w:pPr>
      <w:bookmarkStart w:id="1165" w:name="_Toc532238449"/>
      <w:r>
        <w:rPr>
          <w:rFonts w:hint="eastAsia"/>
        </w:rPr>
        <w:t>8.4 getchar的实现分析</w:t>
      </w:r>
      <w:bookmarkEnd w:id="1165"/>
    </w:p>
    <w:p w:rsidR="00F97846" w:rsidRPr="00F97846" w:rsidRDefault="00F97846" w:rsidP="00F97846">
      <w:pPr>
        <w:pStyle w:val="aa"/>
        <w:adjustRightInd w:val="0"/>
        <w:snapToGrid w:val="0"/>
        <w:ind w:firstLine="482"/>
        <w:rPr>
          <w:ins w:id="1166" w:author="3287215331@qq.com" w:date="2018-12-31T17:44:00Z"/>
          <w:b/>
          <w:rPrChange w:id="1167" w:author="3287215331@qq.com" w:date="2018-12-31T17:44:00Z">
            <w:rPr>
              <w:ins w:id="1168" w:author="3287215331@qq.com" w:date="2018-12-31T17:44:00Z"/>
            </w:rPr>
          </w:rPrChange>
        </w:rPr>
      </w:pPr>
      <w:ins w:id="1169" w:author="3287215331@qq.com" w:date="2018-12-31T17:44:00Z">
        <w:r w:rsidRPr="00F97846">
          <w:rPr>
            <w:rFonts w:hint="eastAsia"/>
            <w:b/>
            <w:rPrChange w:id="1170" w:author="3287215331@qq.com" w:date="2018-12-31T17:44:00Z">
              <w:rPr>
                <w:rFonts w:hint="eastAsia"/>
              </w:rPr>
            </w:rPrChange>
          </w:rPr>
          <w:t>1</w:t>
        </w:r>
        <w:r w:rsidRPr="00F97846">
          <w:rPr>
            <w:rFonts w:hint="eastAsia"/>
            <w:b/>
            <w:rPrChange w:id="1171" w:author="3287215331@qq.com" w:date="2018-12-31T17:44:00Z">
              <w:rPr>
                <w:rFonts w:hint="eastAsia"/>
              </w:rPr>
            </w:rPrChange>
          </w:rPr>
          <w:t>）</w:t>
        </w:r>
        <w:r w:rsidRPr="00F97846">
          <w:rPr>
            <w:rFonts w:hint="eastAsia"/>
            <w:rPrChange w:id="1172" w:author="3287215331@qq.com" w:date="2018-12-31T17:45:00Z">
              <w:rPr>
                <w:rFonts w:hint="eastAsia"/>
                <w:b/>
              </w:rPr>
            </w:rPrChange>
          </w:rPr>
          <w:t>运行到</w:t>
        </w:r>
        <w:r w:rsidRPr="00F97846">
          <w:rPr>
            <w:rFonts w:hint="eastAsia"/>
            <w:rPrChange w:id="1173" w:author="3287215331@qq.com" w:date="2018-12-31T17:45:00Z">
              <w:rPr>
                <w:rFonts w:hint="eastAsia"/>
                <w:b/>
              </w:rPr>
            </w:rPrChange>
          </w:rPr>
          <w:t>getchar</w:t>
        </w:r>
        <w:r w:rsidRPr="00F97846">
          <w:rPr>
            <w:rFonts w:hint="eastAsia"/>
            <w:rPrChange w:id="1174" w:author="3287215331@qq.com" w:date="2018-12-31T17:45:00Z">
              <w:rPr>
                <w:rFonts w:hint="eastAsia"/>
                <w:b/>
              </w:rPr>
            </w:rPrChange>
          </w:rPr>
          <w:t>函数时，程序将控制权交给</w:t>
        </w:r>
        <w:r w:rsidRPr="00F97846">
          <w:rPr>
            <w:rFonts w:hint="eastAsia"/>
            <w:rPrChange w:id="1175" w:author="3287215331@qq.com" w:date="2018-12-31T17:45:00Z">
              <w:rPr>
                <w:rFonts w:hint="eastAsia"/>
                <w:b/>
              </w:rPr>
            </w:rPrChange>
          </w:rPr>
          <w:t>os</w:t>
        </w:r>
      </w:ins>
      <w:ins w:id="1176" w:author="3287215331@qq.com" w:date="2018-12-31T17:45:00Z">
        <w:r w:rsidRPr="00F97846">
          <w:rPr>
            <w:rFonts w:hint="eastAsia"/>
            <w:rPrChange w:id="1177" w:author="3287215331@qq.com" w:date="2018-12-31T17:45:00Z">
              <w:rPr>
                <w:rFonts w:hint="eastAsia"/>
                <w:b/>
              </w:rPr>
            </w:rPrChange>
          </w:rPr>
          <w:t>。</w:t>
        </w:r>
      </w:ins>
      <w:ins w:id="1178" w:author="3287215331@qq.com" w:date="2018-12-31T17:44:00Z">
        <w:r w:rsidRPr="00F97846">
          <w:rPr>
            <w:rFonts w:hint="eastAsia"/>
            <w:rPrChange w:id="1179" w:author="3287215331@qq.com" w:date="2018-12-31T17:45:00Z">
              <w:rPr>
                <w:rFonts w:hint="eastAsia"/>
                <w:b/>
              </w:rPr>
            </w:rPrChange>
          </w:rPr>
          <w:t>当你键入时，内容进入缓寸并在屏幕上回显</w:t>
        </w:r>
      </w:ins>
      <w:ins w:id="1180" w:author="3287215331@qq.com" w:date="2018-12-31T17:45:00Z">
        <w:r w:rsidRPr="00F97846">
          <w:rPr>
            <w:rFonts w:hint="eastAsia"/>
            <w:rPrChange w:id="1181" w:author="3287215331@qq.com" w:date="2018-12-31T17:45:00Z">
              <w:rPr>
                <w:rFonts w:hint="eastAsia"/>
                <w:b/>
              </w:rPr>
            </w:rPrChange>
          </w:rPr>
          <w:t>。</w:t>
        </w:r>
      </w:ins>
      <w:ins w:id="1182" w:author="3287215331@qq.com" w:date="2018-12-31T17:44:00Z">
        <w:r w:rsidRPr="00F97846">
          <w:rPr>
            <w:rFonts w:hint="eastAsia"/>
            <w:rPrChange w:id="1183" w:author="3287215331@qq.com" w:date="2018-12-31T17:45:00Z">
              <w:rPr>
                <w:rFonts w:hint="eastAsia"/>
                <w:b/>
              </w:rPr>
            </w:rPrChange>
          </w:rPr>
          <w:t>按</w:t>
        </w:r>
        <w:r w:rsidRPr="00F97846">
          <w:rPr>
            <w:rFonts w:hint="eastAsia"/>
            <w:rPrChange w:id="1184" w:author="3287215331@qq.com" w:date="2018-12-31T17:45:00Z">
              <w:rPr>
                <w:rFonts w:hint="eastAsia"/>
                <w:b/>
              </w:rPr>
            </w:rPrChange>
          </w:rPr>
          <w:t>enter</w:t>
        </w:r>
      </w:ins>
      <w:ins w:id="1185" w:author="3287215331@qq.com" w:date="2018-12-31T17:45:00Z">
        <w:r w:rsidRPr="00F97846">
          <w:rPr>
            <w:rFonts w:hint="eastAsia"/>
            <w:rPrChange w:id="1186" w:author="3287215331@qq.com" w:date="2018-12-31T17:45:00Z">
              <w:rPr>
                <w:rFonts w:hint="eastAsia"/>
                <w:b/>
              </w:rPr>
            </w:rPrChange>
          </w:rPr>
          <w:t>，</w:t>
        </w:r>
      </w:ins>
      <w:ins w:id="1187" w:author="3287215331@qq.com" w:date="2018-12-31T17:44:00Z">
        <w:r w:rsidRPr="00F97846">
          <w:rPr>
            <w:rFonts w:hint="eastAsia"/>
            <w:rPrChange w:id="1188" w:author="3287215331@qq.com" w:date="2018-12-31T17:45:00Z">
              <w:rPr>
                <w:rFonts w:hint="eastAsia"/>
                <w:b/>
              </w:rPr>
            </w:rPrChange>
          </w:rPr>
          <w:t>通知</w:t>
        </w:r>
        <w:r w:rsidRPr="00F97846">
          <w:rPr>
            <w:rFonts w:hint="eastAsia"/>
            <w:rPrChange w:id="1189" w:author="3287215331@qq.com" w:date="2018-12-31T17:45:00Z">
              <w:rPr>
                <w:rFonts w:hint="eastAsia"/>
                <w:b/>
              </w:rPr>
            </w:rPrChange>
          </w:rPr>
          <w:t xml:space="preserve"> os</w:t>
        </w:r>
        <w:r w:rsidRPr="00F97846">
          <w:rPr>
            <w:rFonts w:hint="eastAsia"/>
            <w:rPrChange w:id="1190" w:author="3287215331@qq.com" w:date="2018-12-31T17:45:00Z">
              <w:rPr>
                <w:rFonts w:hint="eastAsia"/>
                <w:b/>
              </w:rPr>
            </w:rPrChange>
          </w:rPr>
          <w:t>输入完成</w:t>
        </w:r>
      </w:ins>
      <w:ins w:id="1191" w:author="3287215331@qq.com" w:date="2018-12-31T17:45:00Z">
        <w:r w:rsidRPr="00F97846">
          <w:rPr>
            <w:rFonts w:hint="eastAsia"/>
            <w:rPrChange w:id="1192" w:author="3287215331@qq.com" w:date="2018-12-31T17:45:00Z">
              <w:rPr>
                <w:rFonts w:hint="eastAsia"/>
                <w:b/>
              </w:rPr>
            </w:rPrChange>
          </w:rPr>
          <w:t>，这时再</w:t>
        </w:r>
      </w:ins>
      <w:ins w:id="1193" w:author="3287215331@qq.com" w:date="2018-12-31T17:44:00Z">
        <w:r w:rsidRPr="00F97846">
          <w:rPr>
            <w:rFonts w:hint="eastAsia"/>
            <w:rPrChange w:id="1194" w:author="3287215331@qq.com" w:date="2018-12-31T17:45:00Z">
              <w:rPr>
                <w:rFonts w:hint="eastAsia"/>
                <w:b/>
              </w:rPr>
            </w:rPrChange>
          </w:rPr>
          <w:t>将控制权在</w:t>
        </w:r>
      </w:ins>
      <w:ins w:id="1195" w:author="3287215331@qq.com" w:date="2018-12-31T17:45:00Z">
        <w:r w:rsidRPr="00F97846">
          <w:rPr>
            <w:rFonts w:hint="eastAsia"/>
            <w:rPrChange w:id="1196" w:author="3287215331@qq.com" w:date="2018-12-31T17:45:00Z">
              <w:rPr>
                <w:rFonts w:hint="eastAsia"/>
                <w:b/>
              </w:rPr>
            </w:rPrChange>
          </w:rPr>
          <w:t>交还给</w:t>
        </w:r>
      </w:ins>
      <w:ins w:id="1197" w:author="3287215331@qq.com" w:date="2018-12-31T17:44:00Z">
        <w:r w:rsidRPr="00F97846">
          <w:rPr>
            <w:rFonts w:hint="eastAsia"/>
            <w:rPrChange w:id="1198" w:author="3287215331@qq.com" w:date="2018-12-31T17:45:00Z">
              <w:rPr>
                <w:rFonts w:hint="eastAsia"/>
                <w:b/>
              </w:rPr>
            </w:rPrChange>
          </w:rPr>
          <w:t>程序</w:t>
        </w:r>
      </w:ins>
      <w:ins w:id="1199" w:author="3287215331@qq.com" w:date="2018-12-31T17:45:00Z">
        <w:r>
          <w:rPr>
            <w:rFonts w:hint="eastAsia"/>
          </w:rPr>
          <w:t>。</w:t>
        </w:r>
      </w:ins>
    </w:p>
    <w:p w:rsidR="000B6263" w:rsidRPr="00F97846" w:rsidDel="00004AC8" w:rsidRDefault="00F97846">
      <w:pPr>
        <w:pStyle w:val="aa"/>
        <w:adjustRightInd w:val="0"/>
        <w:snapToGrid w:val="0"/>
        <w:ind w:firstLine="482"/>
        <w:rPr>
          <w:del w:id="1200" w:author="3287215331@qq.com" w:date="2018-12-31T16:58:00Z"/>
          <w:rFonts w:hint="eastAsia"/>
          <w:rPrChange w:id="1201" w:author="3287215331@qq.com" w:date="2018-12-31T17:46:00Z">
            <w:rPr>
              <w:del w:id="1202" w:author="3287215331@qq.com" w:date="2018-12-31T16:58:00Z"/>
              <w:rFonts w:hint="eastAsia"/>
            </w:rPr>
          </w:rPrChange>
        </w:rPr>
      </w:pPr>
      <w:ins w:id="1203" w:author="3287215331@qq.com" w:date="2018-12-31T17:46:00Z">
        <w:r w:rsidRPr="00F97846">
          <w:rPr>
            <w:rFonts w:hint="eastAsia"/>
            <w:b/>
            <w:rPrChange w:id="1204" w:author="3287215331@qq.com" w:date="2018-12-31T17:46:00Z">
              <w:rPr>
                <w:rFonts w:hint="eastAsia"/>
              </w:rPr>
            </w:rPrChange>
          </w:rPr>
          <w:t>2</w:t>
        </w:r>
        <w:r w:rsidRPr="00F97846">
          <w:rPr>
            <w:rFonts w:hint="eastAsia"/>
            <w:b/>
            <w:rPrChange w:id="1205" w:author="3287215331@qq.com" w:date="2018-12-31T17:46:00Z">
              <w:rPr>
                <w:rFonts w:hint="eastAsia"/>
              </w:rPr>
            </w:rPrChange>
          </w:rPr>
          <w:t>）</w:t>
        </w:r>
      </w:ins>
      <w:del w:id="1206" w:author="3287215331@qq.com" w:date="2018-12-31T16:58:00Z">
        <w:r w:rsidR="000B6263" w:rsidRPr="00F97846" w:rsidDel="00004AC8">
          <w:rPr>
            <w:rFonts w:hint="eastAsia"/>
            <w:rPrChange w:id="1207" w:author="3287215331@qq.com" w:date="2018-12-31T17:46:00Z">
              <w:rPr>
                <w:rFonts w:hint="eastAsia"/>
              </w:rPr>
            </w:rPrChange>
          </w:rPr>
          <w:delText>（</w:delText>
        </w:r>
        <w:r w:rsidR="000B6263" w:rsidRPr="00F97846" w:rsidDel="00004AC8">
          <w:rPr>
            <w:rFonts w:hint="eastAsia"/>
            <w:i/>
            <w:rPrChange w:id="1208" w:author="3287215331@qq.com" w:date="2018-12-31T17:46:00Z">
              <w:rPr>
                <w:rFonts w:hint="eastAsia"/>
                <w:i/>
              </w:rPr>
            </w:rPrChange>
          </w:rPr>
          <w:delText>以下格式自行编排，编辑时删除</w:delText>
        </w:r>
        <w:r w:rsidR="000B6263" w:rsidRPr="00F97846" w:rsidDel="00004AC8">
          <w:rPr>
            <w:rFonts w:hint="eastAsia"/>
            <w:rPrChange w:id="1209" w:author="3287215331@qq.com" w:date="2018-12-31T17:46:00Z">
              <w:rPr>
                <w:rFonts w:hint="eastAsia"/>
              </w:rPr>
            </w:rPrChange>
          </w:rPr>
          <w:delText>）</w:delText>
        </w:r>
      </w:del>
    </w:p>
    <w:p w:rsidR="000B6263" w:rsidRDefault="000B6263">
      <w:pPr>
        <w:pStyle w:val="aa"/>
        <w:adjustRightInd w:val="0"/>
        <w:snapToGrid w:val="0"/>
        <w:ind w:firstLine="480"/>
        <w:rPr>
          <w:rFonts w:hint="eastAsia"/>
        </w:rPr>
      </w:pPr>
      <w:r w:rsidRPr="00F97846">
        <w:rPr>
          <w:rFonts w:hint="eastAsia"/>
          <w:rPrChange w:id="1210" w:author="3287215331@qq.com" w:date="2018-12-31T17:46:00Z">
            <w:rPr>
              <w:rFonts w:hint="eastAsia"/>
            </w:rPr>
          </w:rPrChange>
        </w:rPr>
        <w:t>异</w:t>
      </w:r>
      <w:r>
        <w:rPr>
          <w:rFonts w:hint="eastAsia"/>
        </w:rPr>
        <w:t>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rsidR="000B6263" w:rsidRDefault="00F97846">
      <w:pPr>
        <w:pStyle w:val="aa"/>
        <w:adjustRightInd w:val="0"/>
        <w:snapToGrid w:val="0"/>
        <w:ind w:firstLine="482"/>
        <w:rPr>
          <w:rFonts w:hint="eastAsia"/>
        </w:rPr>
      </w:pPr>
      <w:ins w:id="1211" w:author="3287215331@qq.com" w:date="2018-12-31T17:46:00Z">
        <w:r w:rsidRPr="00F97846">
          <w:rPr>
            <w:rFonts w:hint="eastAsia"/>
            <w:b/>
            <w:rPrChange w:id="1212" w:author="3287215331@qq.com" w:date="2018-12-31T17:46:00Z">
              <w:rPr>
                <w:rFonts w:hint="eastAsia"/>
              </w:rPr>
            </w:rPrChange>
          </w:rPr>
          <w:t>3</w:t>
        </w:r>
        <w:r w:rsidRPr="00F97846">
          <w:rPr>
            <w:rFonts w:hint="eastAsia"/>
            <w:b/>
            <w:rPrChange w:id="1213" w:author="3287215331@qq.com" w:date="2018-12-31T17:46:00Z">
              <w:rPr>
                <w:rFonts w:hint="eastAsia"/>
              </w:rPr>
            </w:rPrChange>
          </w:rPr>
          <w:t>）</w:t>
        </w:r>
      </w:ins>
      <w:r w:rsidR="000B6263">
        <w:rPr>
          <w:rFonts w:hint="eastAsia"/>
        </w:rPr>
        <w:t>getchar</w:t>
      </w:r>
      <w:del w:id="1214" w:author="3287215331@qq.com" w:date="2018-12-31T17:46:00Z">
        <w:r w:rsidR="000B6263" w:rsidDel="00F97846">
          <w:rPr>
            <w:rFonts w:hint="eastAsia"/>
          </w:rPr>
          <w:delText>等</w:delText>
        </w:r>
      </w:del>
      <w:r w:rsidR="000B6263">
        <w:rPr>
          <w:rFonts w:hint="eastAsia"/>
        </w:rPr>
        <w:t>调用</w:t>
      </w:r>
      <w:r w:rsidR="000B6263">
        <w:rPr>
          <w:rFonts w:hint="eastAsia"/>
        </w:rPr>
        <w:t>read</w:t>
      </w:r>
      <w:r w:rsidR="000B6263">
        <w:rPr>
          <w:rFonts w:hint="eastAsia"/>
        </w:rPr>
        <w:t>系统函数，通过系统调用读取按键</w:t>
      </w:r>
      <w:r w:rsidR="000B6263">
        <w:rPr>
          <w:rFonts w:hint="eastAsia"/>
        </w:rPr>
        <w:t>ascii</w:t>
      </w:r>
      <w:r w:rsidR="000B6263">
        <w:rPr>
          <w:rFonts w:hint="eastAsia"/>
        </w:rPr>
        <w:t>码，直到接受到回车键才返回。</w:t>
      </w:r>
    </w:p>
    <w:p w:rsidR="000B6263" w:rsidRDefault="000B6263">
      <w:pPr>
        <w:pStyle w:val="2"/>
        <w:rPr>
          <w:rFonts w:hint="eastAsia"/>
        </w:rPr>
      </w:pPr>
      <w:bookmarkStart w:id="1215" w:name="_Toc532238450"/>
      <w:r>
        <w:rPr>
          <w:rFonts w:hint="eastAsia"/>
        </w:rPr>
        <w:t>8.5本章小结</w:t>
      </w:r>
      <w:bookmarkEnd w:id="1215"/>
    </w:p>
    <w:p w:rsidR="00FC66B8" w:rsidRDefault="00F97846">
      <w:pPr>
        <w:pStyle w:val="aa"/>
        <w:adjustRightInd w:val="0"/>
        <w:snapToGrid w:val="0"/>
        <w:ind w:firstLine="480"/>
        <w:rPr>
          <w:ins w:id="1216" w:author="3287215331@qq.com" w:date="2018-12-31T17:48:00Z"/>
        </w:rPr>
      </w:pPr>
      <w:ins w:id="1217" w:author="3287215331@qq.com" w:date="2018-12-31T17:47:00Z">
        <w:r>
          <w:rPr>
            <w:rFonts w:hint="eastAsia"/>
          </w:rPr>
          <w:t>在本章，</w:t>
        </w:r>
      </w:ins>
      <w:ins w:id="1218" w:author="3287215331@qq.com" w:date="2018-12-31T17:48:00Z">
        <w:r>
          <w:rPr>
            <w:rFonts w:hint="eastAsia"/>
          </w:rPr>
          <w:t>我们接触了文件的操作</w:t>
        </w:r>
        <w:r w:rsidR="00FC66B8">
          <w:rPr>
            <w:rFonts w:hint="eastAsia"/>
          </w:rPr>
          <w:t>。</w:t>
        </w:r>
      </w:ins>
    </w:p>
    <w:p w:rsidR="00FC66B8" w:rsidRDefault="00FC66B8">
      <w:pPr>
        <w:pStyle w:val="aa"/>
        <w:adjustRightInd w:val="0"/>
        <w:snapToGrid w:val="0"/>
        <w:ind w:firstLine="482"/>
        <w:rPr>
          <w:ins w:id="1219" w:author="3287215331@qq.com" w:date="2018-12-31T17:52:00Z"/>
        </w:rPr>
      </w:pPr>
      <w:ins w:id="1220" w:author="3287215331@qq.com" w:date="2018-12-31T17:48:00Z">
        <w:r w:rsidRPr="00FC66B8">
          <w:rPr>
            <w:rFonts w:hint="eastAsia"/>
            <w:b/>
            <w:rPrChange w:id="1221" w:author="3287215331@qq.com" w:date="2018-12-31T17:48:00Z">
              <w:rPr>
                <w:rFonts w:hint="eastAsia"/>
              </w:rPr>
            </w:rPrChange>
          </w:rPr>
          <w:t>1</w:t>
        </w:r>
        <w:r w:rsidRPr="00FC66B8">
          <w:rPr>
            <w:rFonts w:hint="eastAsia"/>
            <w:b/>
            <w:rPrChange w:id="1222" w:author="3287215331@qq.com" w:date="2018-12-31T17:48:00Z">
              <w:rPr>
                <w:rFonts w:hint="eastAsia"/>
              </w:rPr>
            </w:rPrChange>
          </w:rPr>
          <w:t>）</w:t>
        </w:r>
        <w:r>
          <w:rPr>
            <w:rFonts w:hint="eastAsia"/>
            <w:b/>
          </w:rPr>
          <w:t>Linux</w:t>
        </w:r>
        <w:r>
          <w:rPr>
            <w:rFonts w:hint="eastAsia"/>
            <w:b/>
          </w:rPr>
          <w:t>提供了少量的基于</w:t>
        </w:r>
        <w:r>
          <w:rPr>
            <w:rFonts w:hint="eastAsia"/>
            <w:b/>
          </w:rPr>
          <w:t>unix</w:t>
        </w:r>
        <w:r>
          <w:rPr>
            <w:b/>
          </w:rPr>
          <w:t xml:space="preserve"> </w:t>
        </w:r>
        <w:r>
          <w:rPr>
            <w:rFonts w:hint="eastAsia"/>
            <w:b/>
          </w:rPr>
          <w:t>I/O</w:t>
        </w:r>
        <w:r>
          <w:rPr>
            <w:rFonts w:hint="eastAsia"/>
            <w:b/>
          </w:rPr>
          <w:t>模型的</w:t>
        </w:r>
      </w:ins>
      <w:ins w:id="1223" w:author="3287215331@qq.com" w:date="2018-12-31T17:49:00Z">
        <w:r>
          <w:rPr>
            <w:rFonts w:hint="eastAsia"/>
            <w:b/>
          </w:rPr>
          <w:t>系统级函数。</w:t>
        </w:r>
        <w:r w:rsidRPr="00FC66B8">
          <w:rPr>
            <w:rFonts w:hint="eastAsia"/>
            <w:rPrChange w:id="1224" w:author="3287215331@qq.com" w:date="2018-12-31T17:52:00Z">
              <w:rPr>
                <w:rFonts w:hint="eastAsia"/>
                <w:b/>
              </w:rPr>
            </w:rPrChange>
          </w:rPr>
          <w:t>他们允许</w:t>
        </w:r>
      </w:ins>
      <w:ins w:id="1225" w:author="3287215331@qq.com" w:date="2018-12-31T17:51:00Z">
        <w:r w:rsidRPr="00FC66B8">
          <w:rPr>
            <w:rFonts w:hint="eastAsia"/>
            <w:rPrChange w:id="1226" w:author="3287215331@qq.com" w:date="2018-12-31T17:52:00Z">
              <w:rPr>
                <w:rFonts w:hint="eastAsia"/>
                <w:b/>
              </w:rPr>
            </w:rPrChange>
          </w:rPr>
          <w:t>应用程序打开（</w:t>
        </w:r>
        <w:r w:rsidRPr="00FC66B8">
          <w:rPr>
            <w:rFonts w:hint="eastAsia"/>
            <w:rPrChange w:id="1227" w:author="3287215331@qq.com" w:date="2018-12-31T17:52:00Z">
              <w:rPr>
                <w:rFonts w:hint="eastAsia"/>
                <w:b/>
              </w:rPr>
            </w:rPrChange>
          </w:rPr>
          <w:t>open</w:t>
        </w:r>
        <w:r w:rsidRPr="00FC66B8">
          <w:rPr>
            <w:rFonts w:hint="eastAsia"/>
            <w:rPrChange w:id="1228" w:author="3287215331@qq.com" w:date="2018-12-31T17:52:00Z">
              <w:rPr>
                <w:rFonts w:hint="eastAsia"/>
                <w:b/>
              </w:rPr>
            </w:rPrChange>
          </w:rPr>
          <w:t>），关闭（</w:t>
        </w:r>
      </w:ins>
      <w:ins w:id="1229" w:author="3287215331@qq.com" w:date="2018-12-31T17:52:00Z">
        <w:r w:rsidRPr="00FC66B8">
          <w:rPr>
            <w:rFonts w:hint="eastAsia"/>
            <w:rPrChange w:id="1230" w:author="3287215331@qq.com" w:date="2018-12-31T17:52:00Z">
              <w:rPr>
                <w:rFonts w:hint="eastAsia"/>
                <w:b/>
              </w:rPr>
            </w:rPrChange>
          </w:rPr>
          <w:t>close</w:t>
        </w:r>
      </w:ins>
      <w:ins w:id="1231" w:author="3287215331@qq.com" w:date="2018-12-31T17:51:00Z">
        <w:r w:rsidRPr="00FC66B8">
          <w:rPr>
            <w:rFonts w:hint="eastAsia"/>
            <w:rPrChange w:id="1232" w:author="3287215331@qq.com" w:date="2018-12-31T17:52:00Z">
              <w:rPr>
                <w:rFonts w:hint="eastAsia"/>
                <w:b/>
              </w:rPr>
            </w:rPrChange>
          </w:rPr>
          <w:t>）</w:t>
        </w:r>
      </w:ins>
      <w:ins w:id="1233" w:author="3287215331@qq.com" w:date="2018-12-31T17:52:00Z">
        <w:r w:rsidRPr="00FC66B8">
          <w:rPr>
            <w:rFonts w:hint="eastAsia"/>
            <w:rPrChange w:id="1234" w:author="3287215331@qq.com" w:date="2018-12-31T17:52:00Z">
              <w:rPr>
                <w:rFonts w:hint="eastAsia"/>
                <w:b/>
              </w:rPr>
            </w:rPrChange>
          </w:rPr>
          <w:t>，读（</w:t>
        </w:r>
        <w:r w:rsidRPr="00FC66B8">
          <w:rPr>
            <w:rFonts w:hint="eastAsia"/>
            <w:rPrChange w:id="1235" w:author="3287215331@qq.com" w:date="2018-12-31T17:52:00Z">
              <w:rPr>
                <w:rFonts w:hint="eastAsia"/>
                <w:b/>
              </w:rPr>
            </w:rPrChange>
          </w:rPr>
          <w:t>read</w:t>
        </w:r>
        <w:r w:rsidRPr="00FC66B8">
          <w:rPr>
            <w:rFonts w:hint="eastAsia"/>
            <w:rPrChange w:id="1236" w:author="3287215331@qq.com" w:date="2018-12-31T17:52:00Z">
              <w:rPr>
                <w:rFonts w:hint="eastAsia"/>
                <w:b/>
              </w:rPr>
            </w:rPrChange>
          </w:rPr>
          <w:t>），写（</w:t>
        </w:r>
        <w:r w:rsidRPr="00FC66B8">
          <w:rPr>
            <w:rFonts w:hint="eastAsia"/>
            <w:rPrChange w:id="1237" w:author="3287215331@qq.com" w:date="2018-12-31T17:52:00Z">
              <w:rPr>
                <w:rFonts w:hint="eastAsia"/>
                <w:b/>
              </w:rPr>
            </w:rPrChange>
          </w:rPr>
          <w:t>write</w:t>
        </w:r>
        <w:r w:rsidRPr="00FC66B8">
          <w:rPr>
            <w:rFonts w:hint="eastAsia"/>
            <w:rPrChange w:id="1238" w:author="3287215331@qq.com" w:date="2018-12-31T17:52:00Z">
              <w:rPr>
                <w:rFonts w:hint="eastAsia"/>
                <w:b/>
              </w:rPr>
            </w:rPrChange>
          </w:rPr>
          <w:t>）文件</w:t>
        </w:r>
        <w:r>
          <w:rPr>
            <w:rFonts w:hint="eastAsia"/>
          </w:rPr>
          <w:t>，提取文件的元数据，以及执行</w:t>
        </w:r>
        <w:r>
          <w:rPr>
            <w:rFonts w:hint="eastAsia"/>
          </w:rPr>
          <w:t>I/O</w:t>
        </w:r>
        <w:r>
          <w:rPr>
            <w:rFonts w:hint="eastAsia"/>
          </w:rPr>
          <w:t>的重定向。</w:t>
        </w:r>
      </w:ins>
    </w:p>
    <w:p w:rsidR="00016427" w:rsidRDefault="00FC66B8">
      <w:pPr>
        <w:pStyle w:val="aa"/>
        <w:adjustRightInd w:val="0"/>
        <w:snapToGrid w:val="0"/>
        <w:ind w:firstLine="482"/>
        <w:rPr>
          <w:ins w:id="1239" w:author="3287215331@qq.com" w:date="2018-12-31T17:55:00Z"/>
        </w:rPr>
      </w:pPr>
      <w:ins w:id="1240" w:author="3287215331@qq.com" w:date="2018-12-31T17:52:00Z">
        <w:r w:rsidRPr="00FC66B8">
          <w:rPr>
            <w:rFonts w:hint="eastAsia"/>
            <w:b/>
            <w:rPrChange w:id="1241" w:author="3287215331@qq.com" w:date="2018-12-31T17:52:00Z">
              <w:rPr>
                <w:rFonts w:hint="eastAsia"/>
              </w:rPr>
            </w:rPrChange>
          </w:rPr>
          <w:t>2</w:t>
        </w:r>
        <w:r w:rsidRPr="00FC66B8">
          <w:rPr>
            <w:rFonts w:hint="eastAsia"/>
            <w:b/>
            <w:rPrChange w:id="1242" w:author="3287215331@qq.com" w:date="2018-12-31T17:52:00Z">
              <w:rPr>
                <w:rFonts w:hint="eastAsia"/>
              </w:rPr>
            </w:rPrChange>
          </w:rPr>
          <w:t>）</w:t>
        </w:r>
      </w:ins>
      <w:ins w:id="1243" w:author="3287215331@qq.com" w:date="2018-12-31T17:53:00Z">
        <w:r>
          <w:rPr>
            <w:rFonts w:hint="eastAsia"/>
            <w:b/>
          </w:rPr>
          <w:t>printf</w:t>
        </w:r>
        <w:r>
          <w:rPr>
            <w:rFonts w:hint="eastAsia"/>
            <w:b/>
          </w:rPr>
          <w:t>函数小家伙，大本事。</w:t>
        </w:r>
        <w:r>
          <w:rPr>
            <w:rFonts w:hint="eastAsia"/>
          </w:rPr>
          <w:t>看似简单的</w:t>
        </w:r>
        <w:r>
          <w:rPr>
            <w:rFonts w:hint="eastAsia"/>
          </w:rPr>
          <w:t>printf</w:t>
        </w:r>
        <w:r>
          <w:rPr>
            <w:rFonts w:hint="eastAsia"/>
          </w:rPr>
          <w:t>函数其实</w:t>
        </w:r>
      </w:ins>
      <w:ins w:id="1244" w:author="3287215331@qq.com" w:date="2018-12-31T17:54:00Z">
        <w:r>
          <w:rPr>
            <w:rFonts w:hint="eastAsia"/>
          </w:rPr>
          <w:t>底层实现非常复杂，他调用了函数</w:t>
        </w:r>
        <w:r>
          <w:rPr>
            <w:rFonts w:hint="eastAsia"/>
          </w:rPr>
          <w:t>v</w:t>
        </w:r>
        <w:r>
          <w:t>sprintf</w:t>
        </w:r>
        <w:r w:rsidR="00016427">
          <w:rPr>
            <w:rFonts w:hint="eastAsia"/>
          </w:rPr>
          <w:t>和</w:t>
        </w:r>
      </w:ins>
      <w:ins w:id="1245" w:author="3287215331@qq.com" w:date="2018-12-31T17:55:00Z">
        <w:r w:rsidR="00016427">
          <w:rPr>
            <w:rFonts w:hint="eastAsia"/>
          </w:rPr>
          <w:t>系统调用</w:t>
        </w:r>
        <w:r w:rsidR="00016427">
          <w:rPr>
            <w:rFonts w:hint="eastAsia"/>
          </w:rPr>
          <w:t>write</w:t>
        </w:r>
        <w:r w:rsidR="00016427">
          <w:rPr>
            <w:rFonts w:hint="eastAsia"/>
          </w:rPr>
          <w:t>，而之后有调用了</w:t>
        </w:r>
        <w:r w:rsidR="00016427">
          <w:rPr>
            <w:rFonts w:hint="eastAsia"/>
          </w:rPr>
          <w:t>sys</w:t>
        </w:r>
        <w:r w:rsidR="00016427">
          <w:t>_call</w:t>
        </w:r>
        <w:r w:rsidR="00016427">
          <w:rPr>
            <w:rFonts w:hint="eastAsia"/>
          </w:rPr>
          <w:t>函数。</w:t>
        </w:r>
      </w:ins>
    </w:p>
    <w:p w:rsidR="000B6263" w:rsidRPr="00016427" w:rsidRDefault="00016427">
      <w:pPr>
        <w:pStyle w:val="aa"/>
        <w:adjustRightInd w:val="0"/>
        <w:snapToGrid w:val="0"/>
        <w:ind w:firstLine="482"/>
        <w:rPr>
          <w:b/>
          <w:rPrChange w:id="1246" w:author="3287215331@qq.com" w:date="2018-12-31T17:55:00Z">
            <w:rPr/>
          </w:rPrChange>
        </w:rPr>
      </w:pPr>
      <w:ins w:id="1247" w:author="3287215331@qq.com" w:date="2018-12-31T17:55:00Z">
        <w:r w:rsidRPr="00016427">
          <w:rPr>
            <w:rFonts w:hint="eastAsia"/>
            <w:b/>
            <w:rPrChange w:id="1248" w:author="3287215331@qq.com" w:date="2018-12-31T17:55:00Z">
              <w:rPr>
                <w:rFonts w:hint="eastAsia"/>
              </w:rPr>
            </w:rPrChange>
          </w:rPr>
          <w:t>3</w:t>
        </w:r>
        <w:r w:rsidRPr="00016427">
          <w:rPr>
            <w:rFonts w:hint="eastAsia"/>
            <w:b/>
            <w:rPrChange w:id="1249" w:author="3287215331@qq.com" w:date="2018-12-31T17:55:00Z">
              <w:rPr>
                <w:rFonts w:hint="eastAsia"/>
              </w:rPr>
            </w:rPrChange>
          </w:rPr>
          <w:t>）</w:t>
        </w:r>
        <w:r>
          <w:rPr>
            <w:rFonts w:hint="eastAsia"/>
            <w:b/>
          </w:rPr>
          <w:t>getchar</w:t>
        </w:r>
        <w:r>
          <w:rPr>
            <w:rFonts w:hint="eastAsia"/>
            <w:b/>
          </w:rPr>
          <w:t>函数的实现也</w:t>
        </w:r>
      </w:ins>
      <w:ins w:id="1250" w:author="3287215331@qq.com" w:date="2018-12-31T17:56:00Z">
        <w:r>
          <w:rPr>
            <w:rFonts w:hint="eastAsia"/>
            <w:b/>
          </w:rPr>
          <w:t>是关于中断的处理。</w:t>
        </w:r>
        <w:r>
          <w:rPr>
            <w:rFonts w:hint="eastAsia"/>
          </w:rPr>
          <w:t>同时他也</w:t>
        </w:r>
      </w:ins>
      <w:ins w:id="1251" w:author="3287215331@qq.com" w:date="2018-12-31T17:57:00Z">
        <w:r>
          <w:rPr>
            <w:rFonts w:hint="eastAsia"/>
          </w:rPr>
          <w:t>进行了系统调用</w:t>
        </w:r>
        <w:r>
          <w:rPr>
            <w:rFonts w:hint="eastAsia"/>
          </w:rPr>
          <w:t>write</w:t>
        </w:r>
        <w:r>
          <w:rPr>
            <w:rFonts w:hint="eastAsia"/>
          </w:rPr>
          <w:t>函数。</w:t>
        </w:r>
      </w:ins>
      <w:del w:id="1252" w:author="3287215331@qq.com" w:date="2018-12-31T17:47:00Z">
        <w:r w:rsidR="000B6263" w:rsidRPr="00016427" w:rsidDel="00F97846">
          <w:rPr>
            <w:rFonts w:hint="eastAsia"/>
            <w:b/>
            <w:rPrChange w:id="1253" w:author="3287215331@qq.com" w:date="2018-12-31T17:55:00Z">
              <w:rPr>
                <w:rFonts w:hint="eastAsia"/>
              </w:rPr>
            </w:rPrChange>
          </w:rPr>
          <w:delText>（</w:delText>
        </w:r>
        <w:r w:rsidR="000B6263" w:rsidRPr="00016427" w:rsidDel="00F97846">
          <w:rPr>
            <w:rFonts w:hint="eastAsia"/>
            <w:b/>
            <w:i/>
            <w:rPrChange w:id="1254" w:author="3287215331@qq.com" w:date="2018-12-31T17:55:00Z">
              <w:rPr>
                <w:rFonts w:hint="eastAsia"/>
                <w:i/>
              </w:rPr>
            </w:rPrChange>
          </w:rPr>
          <w:delText>以下格式自行编排，编辑时删除</w:delText>
        </w:r>
        <w:r w:rsidR="000B6263" w:rsidRPr="00016427" w:rsidDel="00F97846">
          <w:rPr>
            <w:rFonts w:hint="eastAsia"/>
            <w:b/>
            <w:rPrChange w:id="1255" w:author="3287215331@qq.com" w:date="2018-12-31T17:55:00Z">
              <w:rPr>
                <w:rFonts w:hint="eastAsia"/>
              </w:rPr>
            </w:rPrChange>
          </w:rPr>
          <w:delText>）</w:delText>
        </w:r>
      </w:del>
    </w:p>
    <w:p w:rsidR="000B6263" w:rsidDel="00041F36" w:rsidRDefault="000B6263">
      <w:pPr>
        <w:jc w:val="center"/>
        <w:rPr>
          <w:del w:id="1256" w:author="3287215331@qq.com" w:date="2018-12-31T16:33:00Z"/>
          <w:rFonts w:hAnsi="宋体" w:hint="eastAsia"/>
          <w:b/>
          <w:bCs/>
          <w:color w:val="FF0000"/>
        </w:rPr>
      </w:pPr>
      <w:del w:id="1257" w:author="3287215331@qq.com" w:date="2018-12-31T16:33:00Z">
        <w:r w:rsidDel="00041F36">
          <w:rPr>
            <w:rFonts w:hAnsi="宋体" w:hint="eastAsia"/>
            <w:b/>
            <w:bCs/>
            <w:color w:val="FF0000"/>
          </w:rPr>
          <w:delText>（第</w:delText>
        </w:r>
        <w:r w:rsidDel="00041F36">
          <w:rPr>
            <w:rFonts w:hAnsi="宋体" w:hint="eastAsia"/>
            <w:b/>
            <w:bCs/>
            <w:color w:val="FF0000"/>
          </w:rPr>
          <w:delText>8</w:delText>
        </w:r>
        <w:r w:rsidDel="00041F36">
          <w:rPr>
            <w:rFonts w:hAnsi="宋体" w:hint="eastAsia"/>
            <w:b/>
            <w:bCs/>
            <w:color w:val="FF0000"/>
          </w:rPr>
          <w:delText>章</w:delText>
        </w:r>
        <w:r w:rsidDel="00041F36">
          <w:rPr>
            <w:rFonts w:hAnsi="宋体" w:hint="eastAsia"/>
            <w:b/>
            <w:bCs/>
            <w:color w:val="FF0000"/>
          </w:rPr>
          <w:delText>1</w:delText>
        </w:r>
        <w:r w:rsidDel="00041F36">
          <w:rPr>
            <w:rFonts w:hAnsi="宋体" w:hint="eastAsia"/>
            <w:b/>
            <w:bCs/>
            <w:color w:val="FF0000"/>
          </w:rPr>
          <w:delText>分）</w:delText>
        </w:r>
      </w:del>
    </w:p>
    <w:p w:rsidR="000B6263" w:rsidRDefault="000B6263">
      <w:pPr>
        <w:pStyle w:val="1"/>
        <w:rPr>
          <w:rFonts w:hint="eastAsia"/>
        </w:rPr>
      </w:pPr>
      <w:bookmarkStart w:id="1258" w:name="_Toc532238451"/>
      <w:r>
        <w:rPr>
          <w:rFonts w:hint="eastAsia"/>
        </w:rPr>
        <w:t>结论</w:t>
      </w:r>
      <w:bookmarkEnd w:id="1258"/>
    </w:p>
    <w:p w:rsidR="0014368A" w:rsidRDefault="008855D8" w:rsidP="0014368A">
      <w:pPr>
        <w:ind w:firstLineChars="200" w:firstLine="482"/>
        <w:jc w:val="left"/>
        <w:rPr>
          <w:ins w:id="1259" w:author="3287215331@qq.com" w:date="2018-12-31T18:04:00Z"/>
          <w:b/>
        </w:rPr>
        <w:pPrChange w:id="1260" w:author="3287215331@qq.com" w:date="2018-12-31T17:58:00Z">
          <w:pPr>
            <w:ind w:firstLineChars="200" w:firstLine="480"/>
          </w:pPr>
        </w:pPrChange>
      </w:pPr>
      <w:ins w:id="1261" w:author="3287215331@qq.com" w:date="2018-12-31T18:02:00Z">
        <w:r w:rsidRPr="0067368F">
          <w:rPr>
            <w:rFonts w:hint="eastAsia"/>
            <w:b/>
            <w:rPrChange w:id="1262" w:author="3287215331@qq.com" w:date="2018-12-31T18:02:00Z">
              <w:rPr>
                <w:rFonts w:hint="eastAsia"/>
              </w:rPr>
            </w:rPrChange>
          </w:rPr>
          <w:t>1</w:t>
        </w:r>
        <w:r w:rsidRPr="0067368F">
          <w:rPr>
            <w:rFonts w:hint="eastAsia"/>
            <w:b/>
            <w:rPrChange w:id="1263" w:author="3287215331@qq.com" w:date="2018-12-31T18:02:00Z">
              <w:rPr>
                <w:rFonts w:hint="eastAsia"/>
              </w:rPr>
            </w:rPrChange>
          </w:rPr>
          <w:t>）</w:t>
        </w:r>
        <w:r w:rsidRPr="0067368F">
          <w:rPr>
            <w:rFonts w:hint="eastAsia"/>
            <w:b/>
            <w:rPrChange w:id="1264" w:author="3287215331@qq.com" w:date="2018-12-31T18:02:00Z">
              <w:rPr>
                <w:rFonts w:hint="eastAsia"/>
              </w:rPr>
            </w:rPrChange>
          </w:rPr>
          <w:t>hello</w:t>
        </w:r>
        <w:r w:rsidRPr="0067368F">
          <w:rPr>
            <w:rFonts w:hint="eastAsia"/>
            <w:b/>
            <w:rPrChange w:id="1265" w:author="3287215331@qq.com" w:date="2018-12-31T18:02:00Z">
              <w:rPr>
                <w:rFonts w:hint="eastAsia"/>
              </w:rPr>
            </w:rPrChange>
          </w:rPr>
          <w:t>虽小，五脏俱全</w:t>
        </w:r>
      </w:ins>
    </w:p>
    <w:p w:rsidR="005E03E7" w:rsidRDefault="00A96711" w:rsidP="0014368A">
      <w:pPr>
        <w:ind w:firstLineChars="200" w:firstLine="482"/>
        <w:jc w:val="left"/>
        <w:rPr>
          <w:ins w:id="1266" w:author="3287215331@qq.com" w:date="2018-12-31T18:04:00Z"/>
          <w:rFonts w:hint="eastAsia"/>
          <w:b/>
        </w:rPr>
        <w:pPrChange w:id="1267" w:author="3287215331@qq.com" w:date="2018-12-31T17:58:00Z">
          <w:pPr>
            <w:ind w:firstLineChars="200" w:firstLine="482"/>
          </w:pPr>
        </w:pPrChange>
      </w:pPr>
      <w:ins w:id="1268" w:author="3287215331@qq.com" w:date="2018-12-31T18:05:00Z">
        <w:r>
          <w:rPr>
            <w:rFonts w:hint="eastAsia"/>
            <w:b/>
          </w:rPr>
          <w:t>1</w:t>
        </w:r>
        <w:r>
          <w:rPr>
            <w:rFonts w:hint="eastAsia"/>
            <w:b/>
          </w:rPr>
          <w:t>，</w:t>
        </w:r>
        <w:r>
          <w:rPr>
            <w:rFonts w:hint="eastAsia"/>
            <w:b/>
          </w:rPr>
          <w:t>hello</w:t>
        </w:r>
        <w:r>
          <w:rPr>
            <w:b/>
          </w:rPr>
          <w:t>.c</w:t>
        </w:r>
        <w:r>
          <w:rPr>
            <w:rFonts w:hint="eastAsia"/>
            <w:b/>
          </w:rPr>
          <w:t>经过预编译，</w:t>
        </w:r>
      </w:ins>
      <w:ins w:id="1269" w:author="3287215331@qq.com" w:date="2018-12-31T18:10:00Z">
        <w:r w:rsidR="004D0C9C">
          <w:rPr>
            <w:rFonts w:hint="eastAsia"/>
            <w:b/>
          </w:rPr>
          <w:t>拓展</w:t>
        </w:r>
      </w:ins>
      <w:ins w:id="1270" w:author="3287215331@qq.com" w:date="2018-12-31T18:05:00Z">
        <w:r>
          <w:rPr>
            <w:rFonts w:hint="eastAsia"/>
            <w:b/>
          </w:rPr>
          <w:t>得到</w:t>
        </w:r>
        <w:r>
          <w:rPr>
            <w:rFonts w:hint="eastAsia"/>
            <w:b/>
          </w:rPr>
          <w:t>hello</w:t>
        </w:r>
        <w:r>
          <w:rPr>
            <w:b/>
          </w:rPr>
          <w:t>.i</w:t>
        </w:r>
      </w:ins>
      <w:ins w:id="1271" w:author="3287215331@qq.com" w:date="2018-12-31T18:10:00Z">
        <w:r w:rsidR="004D0C9C">
          <w:rPr>
            <w:rFonts w:hint="eastAsia"/>
            <w:b/>
          </w:rPr>
          <w:t>文本</w:t>
        </w:r>
      </w:ins>
      <w:ins w:id="1272" w:author="3287215331@qq.com" w:date="2018-12-31T18:06:00Z">
        <w:r>
          <w:rPr>
            <w:rFonts w:hint="eastAsia"/>
            <w:b/>
          </w:rPr>
          <w:t>文件</w:t>
        </w:r>
      </w:ins>
    </w:p>
    <w:p w:rsidR="005E03E7" w:rsidRDefault="005E03E7" w:rsidP="0014368A">
      <w:pPr>
        <w:ind w:firstLineChars="200" w:firstLine="482"/>
        <w:jc w:val="left"/>
        <w:rPr>
          <w:ins w:id="1273" w:author="3287215331@qq.com" w:date="2018-12-31T18:04:00Z"/>
          <w:b/>
        </w:rPr>
        <w:pPrChange w:id="1274" w:author="3287215331@qq.com" w:date="2018-12-31T17:58:00Z">
          <w:pPr>
            <w:ind w:firstLineChars="200" w:firstLine="482"/>
          </w:pPr>
        </w:pPrChange>
      </w:pPr>
      <w:ins w:id="1275" w:author="3287215331@qq.com" w:date="2018-12-31T18:04:00Z">
        <w:r>
          <w:rPr>
            <w:rFonts w:hint="eastAsia"/>
            <w:b/>
          </w:rPr>
          <w:t>2</w:t>
        </w:r>
        <w:r>
          <w:rPr>
            <w:rFonts w:hint="eastAsia"/>
            <w:b/>
          </w:rPr>
          <w:t>，</w:t>
        </w:r>
      </w:ins>
      <w:ins w:id="1276" w:author="3287215331@qq.com" w:date="2018-12-31T18:10:00Z">
        <w:r w:rsidR="004D0C9C">
          <w:rPr>
            <w:rFonts w:hint="eastAsia"/>
            <w:b/>
          </w:rPr>
          <w:t>hello</w:t>
        </w:r>
        <w:r w:rsidR="004D0C9C">
          <w:rPr>
            <w:b/>
          </w:rPr>
          <w:t>.i</w:t>
        </w:r>
        <w:r w:rsidR="004D0C9C">
          <w:rPr>
            <w:rFonts w:hint="eastAsia"/>
            <w:b/>
          </w:rPr>
          <w:t>经过编译，</w:t>
        </w:r>
      </w:ins>
      <w:ins w:id="1277" w:author="3287215331@qq.com" w:date="2018-12-31T18:11:00Z">
        <w:r w:rsidR="004D0C9C">
          <w:rPr>
            <w:rFonts w:hint="eastAsia"/>
            <w:b/>
          </w:rPr>
          <w:t>得到汇编代码</w:t>
        </w:r>
      </w:ins>
      <w:ins w:id="1278" w:author="3287215331@qq.com" w:date="2018-12-31T18:12:00Z">
        <w:r w:rsidR="00895AD8">
          <w:rPr>
            <w:rFonts w:hint="eastAsia"/>
            <w:b/>
          </w:rPr>
          <w:t>hello</w:t>
        </w:r>
        <w:r w:rsidR="00895AD8">
          <w:rPr>
            <w:b/>
          </w:rPr>
          <w:t>.s</w:t>
        </w:r>
        <w:r w:rsidR="00895AD8">
          <w:rPr>
            <w:rFonts w:hint="eastAsia"/>
            <w:b/>
          </w:rPr>
          <w:t>汇编文件</w:t>
        </w:r>
      </w:ins>
    </w:p>
    <w:p w:rsidR="005E03E7" w:rsidRDefault="005E03E7" w:rsidP="0014368A">
      <w:pPr>
        <w:ind w:firstLineChars="200" w:firstLine="482"/>
        <w:jc w:val="left"/>
        <w:rPr>
          <w:ins w:id="1279" w:author="3287215331@qq.com" w:date="2018-12-31T18:04:00Z"/>
          <w:b/>
        </w:rPr>
        <w:pPrChange w:id="1280" w:author="3287215331@qq.com" w:date="2018-12-31T17:58:00Z">
          <w:pPr>
            <w:ind w:firstLineChars="200" w:firstLine="482"/>
          </w:pPr>
        </w:pPrChange>
      </w:pPr>
      <w:ins w:id="1281" w:author="3287215331@qq.com" w:date="2018-12-31T18:04:00Z">
        <w:r>
          <w:rPr>
            <w:rFonts w:hint="eastAsia"/>
            <w:b/>
          </w:rPr>
          <w:t>3</w:t>
        </w:r>
        <w:r>
          <w:rPr>
            <w:rFonts w:hint="eastAsia"/>
            <w:b/>
          </w:rPr>
          <w:t>，</w:t>
        </w:r>
      </w:ins>
      <w:ins w:id="1282" w:author="3287215331@qq.com" w:date="2018-12-31T18:12:00Z">
        <w:r w:rsidR="00895AD8">
          <w:rPr>
            <w:rFonts w:hint="eastAsia"/>
            <w:b/>
          </w:rPr>
          <w:t>hello</w:t>
        </w:r>
        <w:r w:rsidR="00895AD8">
          <w:rPr>
            <w:b/>
          </w:rPr>
          <w:t>.s</w:t>
        </w:r>
        <w:r w:rsidR="00895AD8">
          <w:rPr>
            <w:rFonts w:hint="eastAsia"/>
            <w:b/>
          </w:rPr>
          <w:t>经过</w:t>
        </w:r>
      </w:ins>
      <w:ins w:id="1283" w:author="3287215331@qq.com" w:date="2018-12-31T18:13:00Z">
        <w:r w:rsidR="006C3E15">
          <w:rPr>
            <w:rFonts w:hint="eastAsia"/>
            <w:b/>
          </w:rPr>
          <w:t>汇编，得到二进制可重定位目标文件</w:t>
        </w:r>
      </w:ins>
      <w:ins w:id="1284" w:author="3287215331@qq.com" w:date="2018-12-31T19:12:00Z">
        <w:r w:rsidR="00DA6502">
          <w:rPr>
            <w:rFonts w:hint="eastAsia"/>
            <w:b/>
          </w:rPr>
          <w:t>hello</w:t>
        </w:r>
        <w:r w:rsidR="00DA6502">
          <w:rPr>
            <w:b/>
          </w:rPr>
          <w:t>.o</w:t>
        </w:r>
      </w:ins>
    </w:p>
    <w:p w:rsidR="005E03E7" w:rsidRDefault="005E03E7" w:rsidP="0014368A">
      <w:pPr>
        <w:ind w:firstLineChars="200" w:firstLine="482"/>
        <w:jc w:val="left"/>
        <w:rPr>
          <w:ins w:id="1285" w:author="3287215331@qq.com" w:date="2018-12-31T18:04:00Z"/>
          <w:b/>
        </w:rPr>
        <w:pPrChange w:id="1286" w:author="3287215331@qq.com" w:date="2018-12-31T17:58:00Z">
          <w:pPr>
            <w:ind w:firstLineChars="200" w:firstLine="482"/>
          </w:pPr>
        </w:pPrChange>
      </w:pPr>
      <w:ins w:id="1287" w:author="3287215331@qq.com" w:date="2018-12-31T18:04:00Z">
        <w:r>
          <w:rPr>
            <w:rFonts w:hint="eastAsia"/>
            <w:b/>
          </w:rPr>
          <w:lastRenderedPageBreak/>
          <w:t>4</w:t>
        </w:r>
        <w:r>
          <w:rPr>
            <w:rFonts w:hint="eastAsia"/>
            <w:b/>
          </w:rPr>
          <w:t>，</w:t>
        </w:r>
      </w:ins>
      <w:ins w:id="1288" w:author="3287215331@qq.com" w:date="2018-12-31T19:12:00Z">
        <w:r w:rsidR="00DA6502">
          <w:rPr>
            <w:rFonts w:hint="eastAsia"/>
            <w:b/>
          </w:rPr>
          <w:t>hello</w:t>
        </w:r>
        <w:r w:rsidR="00DA6502">
          <w:rPr>
            <w:b/>
          </w:rPr>
          <w:t>.o</w:t>
        </w:r>
        <w:r w:rsidR="00DA6502">
          <w:rPr>
            <w:rFonts w:hint="eastAsia"/>
            <w:b/>
          </w:rPr>
          <w:t>经过链接，生成了</w:t>
        </w:r>
      </w:ins>
      <w:ins w:id="1289" w:author="3287215331@qq.com" w:date="2018-12-31T19:13:00Z">
        <w:r w:rsidR="002E5A06">
          <w:rPr>
            <w:rFonts w:hint="eastAsia"/>
            <w:b/>
          </w:rPr>
          <w:t>可执行文件</w:t>
        </w:r>
        <w:r w:rsidR="002E5A06">
          <w:rPr>
            <w:rFonts w:hint="eastAsia"/>
            <w:b/>
          </w:rPr>
          <w:t>hello</w:t>
        </w:r>
      </w:ins>
    </w:p>
    <w:p w:rsidR="005E03E7" w:rsidRDefault="005E03E7" w:rsidP="0014368A">
      <w:pPr>
        <w:ind w:firstLineChars="200" w:firstLine="482"/>
        <w:jc w:val="left"/>
        <w:rPr>
          <w:ins w:id="1290" w:author="3287215331@qq.com" w:date="2018-12-31T19:17:00Z"/>
          <w:b/>
        </w:rPr>
        <w:pPrChange w:id="1291" w:author="3287215331@qq.com" w:date="2018-12-31T17:58:00Z">
          <w:pPr>
            <w:ind w:firstLineChars="200" w:firstLine="482"/>
          </w:pPr>
        </w:pPrChange>
      </w:pPr>
      <w:ins w:id="1292" w:author="3287215331@qq.com" w:date="2018-12-31T18:04:00Z">
        <w:r>
          <w:rPr>
            <w:rFonts w:hint="eastAsia"/>
            <w:b/>
          </w:rPr>
          <w:t>5</w:t>
        </w:r>
        <w:r>
          <w:rPr>
            <w:rFonts w:hint="eastAsia"/>
            <w:b/>
          </w:rPr>
          <w:t>，</w:t>
        </w:r>
      </w:ins>
      <w:ins w:id="1293" w:author="3287215331@qq.com" w:date="2018-12-31T19:14:00Z">
        <w:r w:rsidR="002E5A06">
          <w:rPr>
            <w:rFonts w:hint="eastAsia"/>
            <w:b/>
          </w:rPr>
          <w:t>bash</w:t>
        </w:r>
        <w:r w:rsidR="002E5A06">
          <w:rPr>
            <w:rFonts w:hint="eastAsia"/>
            <w:b/>
          </w:rPr>
          <w:t>进程调用</w:t>
        </w:r>
        <w:r w:rsidR="002E5A06">
          <w:rPr>
            <w:rFonts w:hint="eastAsia"/>
            <w:b/>
          </w:rPr>
          <w:t>fork</w:t>
        </w:r>
        <w:r w:rsidR="002E5A06">
          <w:rPr>
            <w:rFonts w:hint="eastAsia"/>
            <w:b/>
          </w:rPr>
          <w:t>函数，</w:t>
        </w:r>
      </w:ins>
      <w:ins w:id="1294" w:author="3287215331@qq.com" w:date="2018-12-31T19:15:00Z">
        <w:r w:rsidR="002E5A06">
          <w:rPr>
            <w:rFonts w:hint="eastAsia"/>
            <w:b/>
          </w:rPr>
          <w:t>生成子进程；并由</w:t>
        </w:r>
        <w:r w:rsidR="002E5A06">
          <w:rPr>
            <w:rFonts w:hint="eastAsia"/>
            <w:b/>
          </w:rPr>
          <w:t>exe</w:t>
        </w:r>
        <w:r w:rsidR="002E5A06">
          <w:rPr>
            <w:b/>
          </w:rPr>
          <w:t>c</w:t>
        </w:r>
        <w:r w:rsidR="002E5A06">
          <w:rPr>
            <w:rFonts w:hint="eastAsia"/>
            <w:b/>
          </w:rPr>
          <w:t>ve</w:t>
        </w:r>
        <w:r w:rsidR="002E5A06">
          <w:rPr>
            <w:rFonts w:hint="eastAsia"/>
            <w:b/>
          </w:rPr>
          <w:t>函数加载运行</w:t>
        </w:r>
      </w:ins>
      <w:ins w:id="1295" w:author="3287215331@qq.com" w:date="2018-12-31T19:16:00Z">
        <w:r w:rsidR="002E5A06" w:rsidRPr="002E5A06">
          <w:rPr>
            <w:rFonts w:hint="eastAsia"/>
            <w:b/>
          </w:rPr>
          <w:t>当前进程的上下文中加载并运行新程序</w:t>
        </w:r>
        <w:r w:rsidR="002E5A06" w:rsidRPr="002E5A06">
          <w:rPr>
            <w:rFonts w:hint="eastAsia"/>
            <w:b/>
          </w:rPr>
          <w:t>hello</w:t>
        </w:r>
      </w:ins>
    </w:p>
    <w:p w:rsidR="002E5A06" w:rsidRDefault="002E5A06" w:rsidP="0014368A">
      <w:pPr>
        <w:ind w:firstLineChars="200" w:firstLine="482"/>
        <w:jc w:val="left"/>
        <w:rPr>
          <w:ins w:id="1296" w:author="3287215331@qq.com" w:date="2018-12-31T19:21:00Z"/>
          <w:rFonts w:hint="eastAsia"/>
          <w:b/>
        </w:rPr>
        <w:pPrChange w:id="1297" w:author="3287215331@qq.com" w:date="2018-12-31T17:58:00Z">
          <w:pPr>
            <w:ind w:firstLineChars="200" w:firstLine="482"/>
          </w:pPr>
        </w:pPrChange>
      </w:pPr>
      <w:ins w:id="1298" w:author="3287215331@qq.com" w:date="2018-12-31T19:17:00Z">
        <w:r>
          <w:rPr>
            <w:rFonts w:hint="eastAsia"/>
            <w:b/>
          </w:rPr>
          <w:t>6</w:t>
        </w:r>
        <w:r>
          <w:rPr>
            <w:rFonts w:hint="eastAsia"/>
            <w:b/>
          </w:rPr>
          <w:t>，</w:t>
        </w:r>
      </w:ins>
      <w:ins w:id="1299" w:author="3287215331@qq.com" w:date="2018-12-31T19:24:00Z">
        <w:r w:rsidR="00B45702">
          <w:rPr>
            <w:rFonts w:hint="eastAsia"/>
            <w:b/>
          </w:rPr>
          <w:t>hello</w:t>
        </w:r>
        <w:r w:rsidR="00B45702">
          <w:rPr>
            <w:rFonts w:hint="eastAsia"/>
            <w:b/>
          </w:rPr>
          <w:t>的变化过程中，会有各种地址，但最终</w:t>
        </w:r>
      </w:ins>
      <w:ins w:id="1300" w:author="3287215331@qq.com" w:date="2018-12-31T19:25:00Z">
        <w:r w:rsidR="00B45702">
          <w:rPr>
            <w:rFonts w:hint="eastAsia"/>
            <w:b/>
          </w:rPr>
          <w:t>我们真正期待的是</w:t>
        </w:r>
        <w:r w:rsidR="00B45702">
          <w:rPr>
            <w:rFonts w:hint="eastAsia"/>
            <w:b/>
          </w:rPr>
          <w:t>P</w:t>
        </w:r>
        <w:r w:rsidR="00B45702">
          <w:rPr>
            <w:b/>
          </w:rPr>
          <w:t>A</w:t>
        </w:r>
        <w:r w:rsidR="00B45702">
          <w:rPr>
            <w:rFonts w:hint="eastAsia"/>
            <w:b/>
          </w:rPr>
          <w:t>物理地址。</w:t>
        </w:r>
      </w:ins>
    </w:p>
    <w:p w:rsidR="002E5A06" w:rsidRDefault="002E5A06" w:rsidP="0014368A">
      <w:pPr>
        <w:ind w:firstLineChars="200" w:firstLine="482"/>
        <w:jc w:val="left"/>
        <w:rPr>
          <w:ins w:id="1301" w:author="3287215331@qq.com" w:date="2018-12-31T19:20:00Z"/>
          <w:rFonts w:hint="eastAsia"/>
          <w:b/>
        </w:rPr>
        <w:pPrChange w:id="1302" w:author="3287215331@qq.com" w:date="2018-12-31T17:58:00Z">
          <w:pPr>
            <w:ind w:firstLineChars="200" w:firstLine="482"/>
          </w:pPr>
        </w:pPrChange>
      </w:pPr>
      <w:ins w:id="1303" w:author="3287215331@qq.com" w:date="2018-12-31T19:21:00Z">
        <w:r>
          <w:rPr>
            <w:rFonts w:hint="eastAsia"/>
            <w:b/>
          </w:rPr>
          <w:t>7</w:t>
        </w:r>
        <w:r>
          <w:rPr>
            <w:rFonts w:hint="eastAsia"/>
            <w:b/>
          </w:rPr>
          <w:t>，</w:t>
        </w:r>
        <w:r>
          <w:rPr>
            <w:rFonts w:hint="eastAsia"/>
            <w:b/>
          </w:rPr>
          <w:t>hello</w:t>
        </w:r>
        <w:r>
          <w:rPr>
            <w:rFonts w:hint="eastAsia"/>
            <w:b/>
          </w:rPr>
          <w:t>再</w:t>
        </w:r>
      </w:ins>
      <w:ins w:id="1304" w:author="3287215331@qq.com" w:date="2018-12-31T19:22:00Z">
        <w:r>
          <w:rPr>
            <w:rFonts w:hint="eastAsia"/>
            <w:b/>
          </w:rPr>
          <w:t>运行时会调用一些函数</w:t>
        </w:r>
      </w:ins>
      <w:ins w:id="1305" w:author="3287215331@qq.com" w:date="2018-12-31T19:23:00Z">
        <w:r w:rsidR="00B45702">
          <w:rPr>
            <w:rFonts w:hint="eastAsia"/>
            <w:b/>
          </w:rPr>
          <w:t>，比如</w:t>
        </w:r>
        <w:r w:rsidR="00B45702">
          <w:rPr>
            <w:rFonts w:hint="eastAsia"/>
            <w:b/>
          </w:rPr>
          <w:t>printf</w:t>
        </w:r>
        <w:r w:rsidR="00B45702">
          <w:rPr>
            <w:rFonts w:hint="eastAsia"/>
            <w:b/>
          </w:rPr>
          <w:t>函数，这些函数与</w:t>
        </w:r>
        <w:r w:rsidR="00B45702">
          <w:rPr>
            <w:rFonts w:hint="eastAsia"/>
            <w:b/>
          </w:rPr>
          <w:t>linux</w:t>
        </w:r>
        <w:r w:rsidR="00B45702">
          <w:rPr>
            <w:b/>
          </w:rPr>
          <w:t xml:space="preserve"> </w:t>
        </w:r>
        <w:r w:rsidR="00B45702">
          <w:rPr>
            <w:rFonts w:hint="eastAsia"/>
            <w:b/>
          </w:rPr>
          <w:t>I/O</w:t>
        </w:r>
        <w:r w:rsidR="00B45702">
          <w:rPr>
            <w:rFonts w:hint="eastAsia"/>
            <w:b/>
          </w:rPr>
          <w:t>的</w:t>
        </w:r>
      </w:ins>
      <w:ins w:id="1306" w:author="3287215331@qq.com" w:date="2018-12-31T19:24:00Z">
        <w:r w:rsidR="00B45702">
          <w:rPr>
            <w:rFonts w:hint="eastAsia"/>
            <w:b/>
          </w:rPr>
          <w:t>设备模拟化密切相关</w:t>
        </w:r>
      </w:ins>
    </w:p>
    <w:p w:rsidR="002E5A06" w:rsidRPr="0067368F" w:rsidRDefault="002E5A06" w:rsidP="0014368A">
      <w:pPr>
        <w:ind w:firstLineChars="200" w:firstLine="482"/>
        <w:jc w:val="left"/>
        <w:rPr>
          <w:ins w:id="1307" w:author="3287215331@qq.com" w:date="2018-12-31T17:58:00Z"/>
          <w:rFonts w:hint="eastAsia"/>
          <w:b/>
          <w:rPrChange w:id="1308" w:author="3287215331@qq.com" w:date="2018-12-31T18:02:00Z">
            <w:rPr>
              <w:ins w:id="1309" w:author="3287215331@qq.com" w:date="2018-12-31T17:58:00Z"/>
              <w:rFonts w:hint="eastAsia"/>
            </w:rPr>
          </w:rPrChange>
        </w:rPr>
        <w:pPrChange w:id="1310" w:author="3287215331@qq.com" w:date="2018-12-31T17:58:00Z">
          <w:pPr>
            <w:ind w:firstLineChars="200" w:firstLine="482"/>
          </w:pPr>
        </w:pPrChange>
      </w:pPr>
      <w:ins w:id="1311" w:author="3287215331@qq.com" w:date="2018-12-31T19:20:00Z">
        <w:r>
          <w:rPr>
            <w:rFonts w:hint="eastAsia"/>
            <w:b/>
          </w:rPr>
          <w:t>8</w:t>
        </w:r>
        <w:r>
          <w:rPr>
            <w:rFonts w:hint="eastAsia"/>
            <w:b/>
          </w:rPr>
          <w:t>，</w:t>
        </w:r>
        <w:r>
          <w:rPr>
            <w:rFonts w:hint="eastAsia"/>
            <w:b/>
          </w:rPr>
          <w:t>hello</w:t>
        </w:r>
        <w:r>
          <w:rPr>
            <w:rFonts w:hint="eastAsia"/>
            <w:b/>
          </w:rPr>
          <w:t>最终被</w:t>
        </w:r>
      </w:ins>
      <w:ins w:id="1312" w:author="3287215331@qq.com" w:date="2018-12-31T19:21:00Z">
        <w:r>
          <w:rPr>
            <w:rFonts w:hint="eastAsia"/>
            <w:b/>
          </w:rPr>
          <w:t>shell</w:t>
        </w:r>
        <w:r>
          <w:rPr>
            <w:rFonts w:hint="eastAsia"/>
            <w:b/>
          </w:rPr>
          <w:t>父进程</w:t>
        </w:r>
      </w:ins>
      <w:ins w:id="1313" w:author="3287215331@qq.com" w:date="2018-12-31T19:20:00Z">
        <w:r>
          <w:rPr>
            <w:rFonts w:hint="eastAsia"/>
            <w:b/>
          </w:rPr>
          <w:t>回收</w:t>
        </w:r>
      </w:ins>
      <w:ins w:id="1314" w:author="3287215331@qq.com" w:date="2018-12-31T19:21:00Z">
        <w:r>
          <w:rPr>
            <w:rFonts w:hint="eastAsia"/>
            <w:b/>
          </w:rPr>
          <w:t>，内核会收回为其创建的所有信息</w:t>
        </w:r>
      </w:ins>
    </w:p>
    <w:p w:rsidR="000B6263" w:rsidRPr="0067368F" w:rsidDel="0014368A" w:rsidRDefault="0067368F" w:rsidP="0014368A">
      <w:pPr>
        <w:ind w:firstLineChars="200" w:firstLine="482"/>
        <w:jc w:val="left"/>
        <w:rPr>
          <w:del w:id="1315" w:author="3287215331@qq.com" w:date="2018-12-31T17:58:00Z"/>
          <w:rFonts w:hint="eastAsia"/>
          <w:b/>
          <w:rPrChange w:id="1316" w:author="3287215331@qq.com" w:date="2018-12-31T18:03:00Z">
            <w:rPr>
              <w:del w:id="1317" w:author="3287215331@qq.com" w:date="2018-12-31T17:58:00Z"/>
              <w:rFonts w:hint="eastAsia"/>
            </w:rPr>
          </w:rPrChange>
        </w:rPr>
        <w:pPrChange w:id="1318" w:author="3287215331@qq.com" w:date="2018-12-31T17:58:00Z">
          <w:pPr>
            <w:ind w:firstLineChars="200" w:firstLine="480"/>
          </w:pPr>
        </w:pPrChange>
      </w:pPr>
      <w:ins w:id="1319" w:author="3287215331@qq.com" w:date="2018-12-31T18:03:00Z">
        <w:r w:rsidRPr="0067368F">
          <w:rPr>
            <w:rFonts w:hint="eastAsia"/>
            <w:b/>
            <w:rPrChange w:id="1320" w:author="3287215331@qq.com" w:date="2018-12-31T18:03:00Z">
              <w:rPr>
                <w:rFonts w:hint="eastAsia"/>
              </w:rPr>
            </w:rPrChange>
          </w:rPr>
          <w:t>2</w:t>
        </w:r>
      </w:ins>
      <w:ins w:id="1321" w:author="3287215331@qq.com" w:date="2018-12-31T18:04:00Z">
        <w:r>
          <w:rPr>
            <w:rFonts w:hint="eastAsia"/>
            <w:b/>
          </w:rPr>
          <w:t>）</w:t>
        </w:r>
      </w:ins>
      <w:del w:id="1322" w:author="3287215331@qq.com" w:date="2018-12-31T17:58:00Z">
        <w:r w:rsidR="000B6263" w:rsidRPr="0067368F" w:rsidDel="0014368A">
          <w:rPr>
            <w:rFonts w:hint="eastAsia"/>
            <w:b/>
            <w:rPrChange w:id="1323" w:author="3287215331@qq.com" w:date="2018-12-31T18:03:00Z">
              <w:rPr>
                <w:rFonts w:hint="eastAsia"/>
              </w:rPr>
            </w:rPrChange>
          </w:rPr>
          <w:delText>用计算机系统的语言，逐条总结</w:delText>
        </w:r>
        <w:r w:rsidR="000B6263" w:rsidRPr="0067368F" w:rsidDel="0014368A">
          <w:rPr>
            <w:rFonts w:hint="eastAsia"/>
            <w:b/>
            <w:rPrChange w:id="1324" w:author="3287215331@qq.com" w:date="2018-12-31T18:03:00Z">
              <w:rPr>
                <w:rFonts w:hint="eastAsia"/>
              </w:rPr>
            </w:rPrChange>
          </w:rPr>
          <w:delText>hello</w:delText>
        </w:r>
        <w:r w:rsidR="000B6263" w:rsidRPr="0067368F" w:rsidDel="0014368A">
          <w:rPr>
            <w:rFonts w:hint="eastAsia"/>
            <w:b/>
            <w:rPrChange w:id="1325" w:author="3287215331@qq.com" w:date="2018-12-31T18:03:00Z">
              <w:rPr>
                <w:rFonts w:hint="eastAsia"/>
              </w:rPr>
            </w:rPrChange>
          </w:rPr>
          <w:delText>所经历的过程。</w:delText>
        </w:r>
      </w:del>
    </w:p>
    <w:p w:rsidR="00B45702" w:rsidRDefault="000B6263" w:rsidP="0014368A">
      <w:pPr>
        <w:ind w:firstLineChars="200" w:firstLine="482"/>
        <w:jc w:val="left"/>
        <w:rPr>
          <w:ins w:id="1326" w:author="3287215331@qq.com" w:date="2018-12-31T19:25:00Z"/>
          <w:b/>
        </w:rPr>
        <w:pPrChange w:id="1327" w:author="3287215331@qq.com" w:date="2018-12-31T17:58:00Z">
          <w:pPr>
            <w:ind w:firstLineChars="200" w:firstLine="480"/>
          </w:pPr>
        </w:pPrChange>
      </w:pPr>
      <w:del w:id="1328" w:author="3287215331@qq.com" w:date="2018-12-31T18:03:00Z">
        <w:r w:rsidRPr="0067368F" w:rsidDel="0067368F">
          <w:rPr>
            <w:rFonts w:hint="eastAsia"/>
            <w:b/>
            <w:rPrChange w:id="1329" w:author="3287215331@qq.com" w:date="2018-12-31T18:03:00Z">
              <w:rPr>
                <w:rFonts w:hint="eastAsia"/>
              </w:rPr>
            </w:rPrChange>
          </w:rPr>
          <w:delText>你</w:delText>
        </w:r>
      </w:del>
      <w:ins w:id="1330" w:author="3287215331@qq.com" w:date="2018-12-31T18:03:00Z">
        <w:r w:rsidR="0067368F" w:rsidRPr="0067368F">
          <w:rPr>
            <w:rFonts w:hint="eastAsia"/>
            <w:b/>
            <w:rPrChange w:id="1331" w:author="3287215331@qq.com" w:date="2018-12-31T18:03:00Z">
              <w:rPr>
                <w:rFonts w:hint="eastAsia"/>
              </w:rPr>
            </w:rPrChange>
          </w:rPr>
          <w:t>感悟</w:t>
        </w:r>
      </w:ins>
    </w:p>
    <w:p w:rsidR="00B45702" w:rsidRPr="00B45702" w:rsidRDefault="00B45702" w:rsidP="0014368A">
      <w:pPr>
        <w:ind w:firstLineChars="200" w:firstLine="480"/>
        <w:jc w:val="left"/>
        <w:rPr>
          <w:ins w:id="1332" w:author="3287215331@qq.com" w:date="2018-12-31T19:28:00Z"/>
          <w:rFonts w:ascii="黑体" w:eastAsia="黑体" w:hAnsi="宋体" w:hint="eastAsia"/>
          <w:bCs/>
          <w:color w:val="FF0000"/>
          <w:kern w:val="44"/>
          <w:sz w:val="36"/>
          <w:szCs w:val="36"/>
          <w:lang w:val="en-US" w:eastAsia="zh-CN"/>
          <w:rPrChange w:id="1333" w:author="3287215331@qq.com" w:date="2018-12-31T19:28:00Z">
            <w:rPr>
              <w:ins w:id="1334" w:author="3287215331@qq.com" w:date="2018-12-31T19:28:00Z"/>
              <w:rFonts w:ascii="宋体" w:hAnsi="宋体" w:hint="eastAsia"/>
              <w:bCs/>
              <w:kern w:val="44"/>
              <w:szCs w:val="36"/>
              <w:lang w:val="en-US"/>
            </w:rPr>
          </w:rPrChange>
        </w:rPr>
        <w:pPrChange w:id="1335" w:author="3287215331@qq.com" w:date="2018-12-31T17:58:00Z">
          <w:pPr>
            <w:ind w:firstLineChars="200" w:firstLine="482"/>
          </w:pPr>
        </w:pPrChange>
      </w:pPr>
      <w:ins w:id="1336" w:author="3287215331@qq.com" w:date="2018-12-31T19:25:00Z">
        <w:r w:rsidRPr="00B45702">
          <w:rPr>
            <w:rFonts w:hint="eastAsia"/>
            <w:rPrChange w:id="1337" w:author="3287215331@qq.com" w:date="2018-12-31T19:27:00Z">
              <w:rPr>
                <w:rFonts w:hint="eastAsia"/>
                <w:b/>
              </w:rPr>
            </w:rPrChange>
          </w:rPr>
          <w:t>1</w:t>
        </w:r>
        <w:r w:rsidRPr="00B45702">
          <w:rPr>
            <w:rFonts w:hint="eastAsia"/>
            <w:rPrChange w:id="1338" w:author="3287215331@qq.com" w:date="2018-12-31T19:27:00Z">
              <w:rPr>
                <w:rFonts w:hint="eastAsia"/>
                <w:b/>
              </w:rPr>
            </w:rPrChange>
          </w:rPr>
          <w:t>，</w:t>
        </w:r>
      </w:ins>
      <w:ins w:id="1339" w:author="3287215331@qq.com" w:date="2018-12-31T19:26:00Z">
        <w:r w:rsidRPr="00B45702">
          <w:rPr>
            <w:rFonts w:hint="eastAsia"/>
            <w:rPrChange w:id="1340" w:author="3287215331@qq.com" w:date="2018-12-31T19:27:00Z">
              <w:rPr>
                <w:rFonts w:hint="eastAsia"/>
                <w:b/>
              </w:rPr>
            </w:rPrChange>
          </w:rPr>
          <w:t>计算机系统学习过程感觉是：由厚到更厚到更更厚到薄。遗憾的是，我</w:t>
        </w:r>
      </w:ins>
      <w:ins w:id="1341" w:author="3287215331@qq.com" w:date="2018-12-31T19:27:00Z">
        <w:r w:rsidRPr="00B45702">
          <w:rPr>
            <w:rFonts w:hint="eastAsia"/>
            <w:rPrChange w:id="1342" w:author="3287215331@qq.com" w:date="2018-12-31T19:27:00Z">
              <w:rPr>
                <w:rFonts w:hint="eastAsia"/>
                <w:b/>
              </w:rPr>
            </w:rPrChange>
          </w:rPr>
          <w:t>作为本论文的编者与负责人，水平有限，不能够将涉及到的知识简明扼要的表述出来</w:t>
        </w:r>
        <w:r w:rsidRPr="00B45702">
          <w:rPr>
            <w:rFonts w:ascii="宋体" w:hAnsi="宋体" w:hint="eastAsia"/>
            <w:bCs/>
            <w:kern w:val="44"/>
            <w:szCs w:val="36"/>
            <w:lang w:val="en-US"/>
            <w:rPrChange w:id="1343" w:author="3287215331@qq.com" w:date="2018-12-31T19:28:00Z">
              <w:rPr>
                <w:rFonts w:ascii="黑体" w:eastAsia="黑体" w:hAnsi="宋体" w:hint="eastAsia"/>
                <w:bCs/>
                <w:color w:val="FF0000"/>
                <w:kern w:val="44"/>
                <w:sz w:val="36"/>
                <w:szCs w:val="36"/>
                <w:lang w:val="en-US"/>
              </w:rPr>
            </w:rPrChange>
          </w:rPr>
          <w:t>。</w:t>
        </w:r>
      </w:ins>
      <w:ins w:id="1344" w:author="3287215331@qq.com" w:date="2018-12-31T19:28:00Z">
        <w:r w:rsidRPr="000449E7">
          <w:rPr>
            <w:rFonts w:ascii="宋体" w:hAnsi="宋体" w:hint="eastAsia"/>
            <w:bCs/>
            <w:kern w:val="44"/>
            <w:szCs w:val="36"/>
            <w:lang w:val="en-US"/>
          </w:rPr>
          <w:t>还要多打磨学习</w:t>
        </w:r>
      </w:ins>
    </w:p>
    <w:p w:rsidR="00B45702" w:rsidRDefault="00B45702" w:rsidP="0014368A">
      <w:pPr>
        <w:ind w:firstLineChars="200" w:firstLine="480"/>
        <w:jc w:val="left"/>
        <w:rPr>
          <w:ins w:id="1345" w:author="3287215331@qq.com" w:date="2018-12-31T19:28:00Z"/>
          <w:rFonts w:ascii="宋体" w:hAnsi="宋体" w:hint="eastAsia"/>
          <w:bCs/>
          <w:kern w:val="44"/>
          <w:szCs w:val="36"/>
          <w:lang w:val="en-US"/>
        </w:rPr>
        <w:pPrChange w:id="1346" w:author="3287215331@qq.com" w:date="2018-12-31T17:58:00Z">
          <w:pPr>
            <w:ind w:firstLineChars="200" w:firstLine="480"/>
          </w:pPr>
        </w:pPrChange>
      </w:pPr>
      <w:ins w:id="1347" w:author="3287215331@qq.com" w:date="2018-12-31T19:28:00Z">
        <w:r>
          <w:rPr>
            <w:rFonts w:ascii="宋体" w:hAnsi="宋体" w:hint="eastAsia"/>
            <w:bCs/>
            <w:kern w:val="44"/>
            <w:szCs w:val="36"/>
            <w:lang w:val="en-US"/>
          </w:rPr>
          <w:t>2，</w:t>
        </w:r>
      </w:ins>
      <w:ins w:id="1348" w:author="3287215331@qq.com" w:date="2018-12-31T19:29:00Z">
        <w:r>
          <w:rPr>
            <w:rFonts w:ascii="宋体" w:hAnsi="宋体" w:hint="eastAsia"/>
            <w:bCs/>
            <w:kern w:val="44"/>
            <w:szCs w:val="36"/>
            <w:lang w:val="en-US"/>
          </w:rPr>
          <w:t>计算机系统</w:t>
        </w:r>
      </w:ins>
      <w:ins w:id="1349" w:author="3287215331@qq.com" w:date="2018-12-31T19:30:00Z">
        <w:r>
          <w:rPr>
            <w:rFonts w:ascii="宋体" w:hAnsi="宋体" w:hint="eastAsia"/>
            <w:bCs/>
            <w:kern w:val="44"/>
            <w:szCs w:val="36"/>
            <w:lang w:val="en-US"/>
          </w:rPr>
          <w:t>学问很深。尤其是当我看到一个简简单单的hello的printf函数就包含了如此多的</w:t>
        </w:r>
      </w:ins>
      <w:ins w:id="1350" w:author="3287215331@qq.com" w:date="2018-12-31T19:31:00Z">
        <w:r>
          <w:rPr>
            <w:rFonts w:ascii="宋体" w:hAnsi="宋体" w:hint="eastAsia"/>
            <w:bCs/>
            <w:kern w:val="44"/>
            <w:szCs w:val="36"/>
            <w:lang w:val="en-US"/>
          </w:rPr>
          <w:t>知识后，更加加深了我对计算机系统的崇拜。</w:t>
        </w:r>
      </w:ins>
    </w:p>
    <w:p w:rsidR="000B6263" w:rsidRPr="00B45702" w:rsidDel="00B45702" w:rsidRDefault="000B6263" w:rsidP="0014368A">
      <w:pPr>
        <w:ind w:firstLineChars="200" w:firstLine="720"/>
        <w:jc w:val="left"/>
        <w:rPr>
          <w:del w:id="1351" w:author="3287215331@qq.com" w:date="2018-12-31T19:28:00Z"/>
          <w:rFonts w:ascii="黑体" w:eastAsia="黑体" w:hAnsi="宋体" w:hint="eastAsia"/>
          <w:bCs/>
          <w:color w:val="FF0000"/>
          <w:kern w:val="44"/>
          <w:sz w:val="36"/>
          <w:szCs w:val="36"/>
          <w:lang w:val="en-US" w:eastAsia="zh-CN"/>
          <w:rPrChange w:id="1352" w:author="3287215331@qq.com" w:date="2018-12-31T19:27:00Z">
            <w:rPr>
              <w:del w:id="1353" w:author="3287215331@qq.com" w:date="2018-12-31T19:28:00Z"/>
              <w:rFonts w:hint="eastAsia"/>
            </w:rPr>
          </w:rPrChange>
        </w:rPr>
        <w:pPrChange w:id="1354" w:author="3287215331@qq.com" w:date="2018-12-31T17:58:00Z">
          <w:pPr>
            <w:ind w:firstLineChars="200" w:firstLine="480"/>
          </w:pPr>
        </w:pPrChange>
      </w:pPr>
      <w:del w:id="1355" w:author="3287215331@qq.com" w:date="2018-12-31T18:03:00Z">
        <w:r w:rsidRPr="00B45702" w:rsidDel="0067368F">
          <w:rPr>
            <w:rFonts w:ascii="黑体" w:eastAsia="黑体" w:hAnsi="宋体" w:hint="eastAsia"/>
            <w:bCs/>
            <w:color w:val="FF0000"/>
            <w:kern w:val="44"/>
            <w:sz w:val="36"/>
            <w:szCs w:val="36"/>
            <w:lang w:val="en-US" w:eastAsia="zh-CN"/>
            <w:rPrChange w:id="1356" w:author="3287215331@qq.com" w:date="2018-12-31T19:27:00Z">
              <w:rPr>
                <w:rFonts w:hint="eastAsia"/>
              </w:rPr>
            </w:rPrChange>
          </w:rPr>
          <w:delText>对计算机系统的设计与实现的深切感悟，你的创新理念，如新的设计与实现方法。</w:delText>
        </w:r>
      </w:del>
    </w:p>
    <w:p w:rsidR="000B6263" w:rsidDel="0014368A" w:rsidRDefault="000B6263">
      <w:pPr>
        <w:jc w:val="center"/>
        <w:rPr>
          <w:del w:id="1357" w:author="3287215331@qq.com" w:date="2018-12-31T17:58:00Z"/>
        </w:rPr>
      </w:pPr>
      <w:del w:id="1358" w:author="3287215331@qq.com" w:date="2018-12-31T17:58:00Z">
        <w:r w:rsidDel="0014368A">
          <w:rPr>
            <w:rFonts w:hAnsi="宋体" w:hint="eastAsia"/>
            <w:b/>
            <w:bCs/>
            <w:color w:val="FF0000"/>
          </w:rPr>
          <w:delText>（结论</w:delText>
        </w:r>
        <w:r w:rsidDel="0014368A">
          <w:rPr>
            <w:rFonts w:hAnsi="宋体" w:hint="eastAsia"/>
            <w:b/>
            <w:bCs/>
            <w:color w:val="FF0000"/>
          </w:rPr>
          <w:delText>0</w:delText>
        </w:r>
        <w:r w:rsidDel="0014368A">
          <w:rPr>
            <w:rFonts w:hAnsi="宋体" w:hint="eastAsia"/>
            <w:b/>
            <w:bCs/>
            <w:color w:val="FF0000"/>
          </w:rPr>
          <w:delText>分，缺失</w:delText>
        </w:r>
        <w:r w:rsidDel="0014368A">
          <w:rPr>
            <w:rFonts w:hAnsi="宋体" w:hint="eastAsia"/>
            <w:b/>
            <w:bCs/>
            <w:color w:val="FF0000"/>
          </w:rPr>
          <w:delText xml:space="preserve"> -1</w:delText>
        </w:r>
        <w:r w:rsidDel="0014368A">
          <w:rPr>
            <w:rFonts w:hAnsi="宋体" w:hint="eastAsia"/>
            <w:b/>
            <w:bCs/>
            <w:color w:val="FF0000"/>
          </w:rPr>
          <w:delText>分，根据内容酌情加分）</w:delText>
        </w:r>
      </w:del>
    </w:p>
    <w:p w:rsidR="000B6263" w:rsidRDefault="000B6263">
      <w:pPr>
        <w:pStyle w:val="1"/>
        <w:rPr>
          <w:rFonts w:hint="eastAsia"/>
        </w:rPr>
      </w:pPr>
      <w:bookmarkStart w:id="1359" w:name="_Toc225579656"/>
      <w:bookmarkStart w:id="1360" w:name="_Toc250450180"/>
      <w:r>
        <w:rPr>
          <w:lang w:val="en-US" w:eastAsia="zh-CN"/>
        </w:rPr>
        <w:br w:type="page"/>
      </w:r>
      <w:bookmarkStart w:id="1361" w:name="_Toc532238452"/>
      <w:r>
        <w:rPr>
          <w:rFonts w:hint="eastAsia"/>
          <w:lang w:eastAsia="zh-CN"/>
        </w:rPr>
        <w:lastRenderedPageBreak/>
        <w:t>附件</w:t>
      </w:r>
      <w:bookmarkEnd w:id="1361"/>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907"/>
        <w:gridCol w:w="2907"/>
      </w:tblGrid>
      <w:tr w:rsidR="00B45702" w:rsidTr="009C0B65">
        <w:trPr>
          <w:jc w:val="center"/>
          <w:ins w:id="1362"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63" w:author="3287215331@qq.com" w:date="2018-12-31T19:31:00Z"/>
                <w:rFonts w:hint="eastAsia"/>
                <w:szCs w:val="24"/>
              </w:rPr>
            </w:pPr>
            <w:ins w:id="1364" w:author="3287215331@qq.com" w:date="2018-12-31T19:31:00Z">
              <w:r w:rsidRPr="000B6263">
                <w:rPr>
                  <w:rFonts w:hint="eastAsia"/>
                  <w:szCs w:val="24"/>
                </w:rPr>
                <w:t>中间结果文件</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65" w:author="3287215331@qq.com" w:date="2018-12-31T19:31:00Z"/>
                <w:rFonts w:hint="eastAsia"/>
                <w:szCs w:val="24"/>
              </w:rPr>
            </w:pPr>
            <w:ins w:id="1366" w:author="3287215331@qq.com" w:date="2018-12-31T19:31:00Z">
              <w:r w:rsidRPr="000B6263">
                <w:rPr>
                  <w:rFonts w:hint="eastAsia"/>
                  <w:szCs w:val="24"/>
                </w:rPr>
                <w:t>文件作用</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67" w:author="3287215331@qq.com" w:date="2018-12-31T19:31:00Z"/>
                <w:rFonts w:hint="eastAsia"/>
                <w:szCs w:val="24"/>
              </w:rPr>
            </w:pPr>
            <w:ins w:id="1368" w:author="3287215331@qq.com" w:date="2018-12-31T19:31:00Z">
              <w:r w:rsidRPr="000B6263">
                <w:rPr>
                  <w:rFonts w:hint="eastAsia"/>
                  <w:szCs w:val="24"/>
                </w:rPr>
                <w:t>使用时期</w:t>
              </w:r>
            </w:ins>
          </w:p>
        </w:tc>
      </w:tr>
      <w:tr w:rsidR="00B45702" w:rsidTr="009C0B65">
        <w:trPr>
          <w:jc w:val="center"/>
          <w:ins w:id="1369"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70" w:author="3287215331@qq.com" w:date="2018-12-31T19:31:00Z"/>
                <w:rFonts w:hint="eastAsia"/>
                <w:szCs w:val="24"/>
              </w:rPr>
            </w:pPr>
            <w:ins w:id="1371" w:author="3287215331@qq.com" w:date="2018-12-31T19:31:00Z">
              <w:r w:rsidRPr="000B6263">
                <w:rPr>
                  <w:rFonts w:hint="eastAsia"/>
                  <w:szCs w:val="24"/>
                </w:rPr>
                <w:t>hello</w:t>
              </w:r>
              <w:r w:rsidRPr="000B6263">
                <w:rPr>
                  <w:szCs w:val="24"/>
                </w:rPr>
                <w:t>.i</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72" w:author="3287215331@qq.com" w:date="2018-12-31T19:31:00Z"/>
                <w:szCs w:val="24"/>
              </w:rPr>
            </w:pPr>
            <w:ins w:id="1373" w:author="3287215331@qq.com" w:date="2018-12-31T19:31:00Z">
              <w:r w:rsidRPr="000B6263">
                <w:rPr>
                  <w:rFonts w:hint="eastAsia"/>
                  <w:szCs w:val="24"/>
                </w:rPr>
                <w:t>预处理得到的文件</w:t>
              </w:r>
            </w:ins>
          </w:p>
          <w:p w:rsidR="00B45702" w:rsidRPr="000B6263" w:rsidRDefault="00B45702" w:rsidP="009C0B65">
            <w:pPr>
              <w:pStyle w:val="aa"/>
              <w:adjustRightInd w:val="0"/>
              <w:snapToGrid w:val="0"/>
              <w:ind w:firstLineChars="0" w:firstLine="0"/>
              <w:jc w:val="center"/>
              <w:rPr>
                <w:ins w:id="1374" w:author="3287215331@qq.com" w:date="2018-12-31T19:31:00Z"/>
                <w:rFonts w:hint="eastAsia"/>
                <w:szCs w:val="24"/>
              </w:rPr>
            </w:pPr>
            <w:ins w:id="1375" w:author="3287215331@qq.com" w:date="2018-12-31T19:31:00Z">
              <w:r w:rsidRPr="000B6263">
                <w:rPr>
                  <w:rFonts w:hint="eastAsia"/>
                  <w:szCs w:val="24"/>
                </w:rPr>
                <w:t>A</w:t>
              </w:r>
              <w:r w:rsidRPr="000B6263">
                <w:rPr>
                  <w:szCs w:val="24"/>
                </w:rPr>
                <w:t>SCII</w:t>
              </w:r>
              <w:r w:rsidRPr="000B6263">
                <w:rPr>
                  <w:rFonts w:hint="eastAsia"/>
                  <w:szCs w:val="24"/>
                </w:rPr>
                <w:t>码的中间文件</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76" w:author="3287215331@qq.com" w:date="2018-12-31T19:31:00Z"/>
                <w:rFonts w:hint="eastAsia"/>
                <w:szCs w:val="24"/>
              </w:rPr>
            </w:pPr>
            <w:ins w:id="1377" w:author="3287215331@qq.com" w:date="2018-12-31T19:31:00Z">
              <w:r w:rsidRPr="000B6263">
                <w:rPr>
                  <w:rFonts w:hint="eastAsia"/>
                  <w:szCs w:val="24"/>
                </w:rPr>
                <w:t>第二章</w:t>
              </w:r>
              <w:r w:rsidRPr="000B6263">
                <w:rPr>
                  <w:rFonts w:hint="eastAsia"/>
                  <w:szCs w:val="24"/>
                </w:rPr>
                <w:t>-</w:t>
              </w:r>
              <w:r w:rsidRPr="000B6263">
                <w:rPr>
                  <w:rFonts w:hint="eastAsia"/>
                  <w:szCs w:val="24"/>
                </w:rPr>
                <w:t>预处理</w:t>
              </w:r>
            </w:ins>
          </w:p>
        </w:tc>
      </w:tr>
      <w:tr w:rsidR="00B45702" w:rsidTr="009C0B65">
        <w:trPr>
          <w:jc w:val="center"/>
          <w:ins w:id="1378"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79" w:author="3287215331@qq.com" w:date="2018-12-31T19:31:00Z"/>
                <w:rFonts w:hint="eastAsia"/>
                <w:szCs w:val="24"/>
              </w:rPr>
            </w:pPr>
            <w:ins w:id="1380" w:author="3287215331@qq.com" w:date="2018-12-31T19:31:00Z">
              <w:r w:rsidRPr="000B6263">
                <w:rPr>
                  <w:rFonts w:hint="eastAsia"/>
                  <w:szCs w:val="24"/>
                </w:rPr>
                <w:t>h</w:t>
              </w:r>
              <w:r w:rsidRPr="000B6263">
                <w:rPr>
                  <w:szCs w:val="24"/>
                </w:rPr>
                <w:t>ello.s</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81" w:author="3287215331@qq.com" w:date="2018-12-31T19:31:00Z"/>
                <w:rFonts w:hint="eastAsia"/>
                <w:szCs w:val="24"/>
              </w:rPr>
            </w:pPr>
            <w:ins w:id="1382" w:author="3287215331@qq.com" w:date="2018-12-31T19:31:00Z">
              <w:r w:rsidRPr="000B6263">
                <w:rPr>
                  <w:rFonts w:hint="eastAsia"/>
                  <w:szCs w:val="24"/>
                </w:rPr>
                <w:t>ASCII</w:t>
              </w:r>
              <w:r w:rsidRPr="000B6263">
                <w:rPr>
                  <w:rFonts w:hint="eastAsia"/>
                  <w:szCs w:val="24"/>
                </w:rPr>
                <w:t>汇编语言文件</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83" w:author="3287215331@qq.com" w:date="2018-12-31T19:31:00Z"/>
                <w:rFonts w:hint="eastAsia"/>
                <w:szCs w:val="24"/>
              </w:rPr>
            </w:pPr>
            <w:ins w:id="1384" w:author="3287215331@qq.com" w:date="2018-12-31T19:31:00Z">
              <w:r>
                <w:rPr>
                  <w:rFonts w:hint="eastAsia"/>
                  <w:szCs w:val="24"/>
                </w:rPr>
                <w:t>第三章</w:t>
              </w:r>
              <w:r>
                <w:rPr>
                  <w:rFonts w:hint="eastAsia"/>
                  <w:szCs w:val="24"/>
                </w:rPr>
                <w:t>-</w:t>
              </w:r>
              <w:r>
                <w:rPr>
                  <w:rFonts w:hint="eastAsia"/>
                  <w:szCs w:val="24"/>
                </w:rPr>
                <w:t>编译</w:t>
              </w:r>
            </w:ins>
          </w:p>
        </w:tc>
      </w:tr>
      <w:tr w:rsidR="00B45702" w:rsidTr="009C0B65">
        <w:trPr>
          <w:jc w:val="center"/>
          <w:ins w:id="1385"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86" w:author="3287215331@qq.com" w:date="2018-12-31T19:31:00Z"/>
                <w:rFonts w:hint="eastAsia"/>
                <w:szCs w:val="24"/>
              </w:rPr>
            </w:pPr>
            <w:ins w:id="1387" w:author="3287215331@qq.com" w:date="2018-12-31T19:31:00Z">
              <w:r w:rsidRPr="000B6263">
                <w:rPr>
                  <w:rFonts w:hint="eastAsia"/>
                  <w:szCs w:val="24"/>
                </w:rPr>
                <w:t>h</w:t>
              </w:r>
              <w:r w:rsidRPr="000B6263">
                <w:rPr>
                  <w:szCs w:val="24"/>
                </w:rPr>
                <w:t>ello.o</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88" w:author="3287215331@qq.com" w:date="2018-12-31T19:31:00Z"/>
                <w:rFonts w:hint="eastAsia"/>
                <w:szCs w:val="24"/>
              </w:rPr>
            </w:pPr>
            <w:ins w:id="1389" w:author="3287215331@qq.com" w:date="2018-12-31T19:31:00Z">
              <w:r w:rsidRPr="000B6263">
                <w:rPr>
                  <w:rFonts w:hint="eastAsia"/>
                  <w:szCs w:val="24"/>
                </w:rPr>
                <w:t>as</w:t>
              </w:r>
              <w:r w:rsidRPr="000B6263">
                <w:rPr>
                  <w:rFonts w:hint="eastAsia"/>
                  <w:szCs w:val="24"/>
                </w:rPr>
                <w:t>得到可重定位目标文件</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90" w:author="3287215331@qq.com" w:date="2018-12-31T19:31:00Z"/>
                <w:rFonts w:hint="eastAsia"/>
                <w:szCs w:val="24"/>
              </w:rPr>
            </w:pPr>
            <w:ins w:id="1391" w:author="3287215331@qq.com" w:date="2018-12-31T19:31:00Z">
              <w:r>
                <w:rPr>
                  <w:rFonts w:hint="eastAsia"/>
                  <w:szCs w:val="24"/>
                </w:rPr>
                <w:t>第四章</w:t>
              </w:r>
              <w:r>
                <w:rPr>
                  <w:rFonts w:hint="eastAsia"/>
                  <w:szCs w:val="24"/>
                </w:rPr>
                <w:t>-</w:t>
              </w:r>
              <w:r>
                <w:rPr>
                  <w:rFonts w:hint="eastAsia"/>
                  <w:szCs w:val="24"/>
                </w:rPr>
                <w:t>汇编</w:t>
              </w:r>
            </w:ins>
          </w:p>
        </w:tc>
      </w:tr>
      <w:tr w:rsidR="00B45702" w:rsidTr="009C0B65">
        <w:trPr>
          <w:jc w:val="center"/>
          <w:ins w:id="1392"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93" w:author="3287215331@qq.com" w:date="2018-12-31T19:31:00Z"/>
                <w:rFonts w:hint="eastAsia"/>
                <w:szCs w:val="24"/>
              </w:rPr>
            </w:pPr>
            <w:ins w:id="1394" w:author="3287215331@qq.com" w:date="2018-12-31T19:31:00Z">
              <w:r>
                <w:rPr>
                  <w:rFonts w:hint="eastAsia"/>
                  <w:szCs w:val="24"/>
                </w:rPr>
                <w:t>hello</w:t>
              </w:r>
              <w:r>
                <w:rPr>
                  <w:szCs w:val="24"/>
                </w:rPr>
                <w:t>.asm</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395" w:author="3287215331@qq.com" w:date="2018-12-31T19:31:00Z"/>
                <w:rFonts w:hint="eastAsia"/>
                <w:szCs w:val="24"/>
              </w:rPr>
            </w:pPr>
            <w:ins w:id="1396" w:author="3287215331@qq.com" w:date="2018-12-31T19:31:00Z">
              <w:r>
                <w:rPr>
                  <w:rFonts w:hint="eastAsia"/>
                  <w:szCs w:val="24"/>
                </w:rPr>
                <w:t>反汇编得到的文本文件</w:t>
              </w:r>
            </w:ins>
          </w:p>
        </w:tc>
        <w:tc>
          <w:tcPr>
            <w:tcW w:w="2907" w:type="dxa"/>
            <w:shd w:val="clear" w:color="auto" w:fill="auto"/>
            <w:vAlign w:val="center"/>
          </w:tcPr>
          <w:p w:rsidR="00B45702" w:rsidRPr="00E25760" w:rsidRDefault="00B45702" w:rsidP="009C0B65">
            <w:pPr>
              <w:pStyle w:val="aa"/>
              <w:adjustRightInd w:val="0"/>
              <w:snapToGrid w:val="0"/>
              <w:ind w:firstLineChars="0" w:firstLine="0"/>
              <w:jc w:val="center"/>
              <w:rPr>
                <w:ins w:id="1397" w:author="3287215331@qq.com" w:date="2018-12-31T19:31:00Z"/>
                <w:rFonts w:hint="eastAsia"/>
                <w:szCs w:val="24"/>
              </w:rPr>
            </w:pPr>
            <w:ins w:id="1398" w:author="3287215331@qq.com" w:date="2018-12-31T19:31:00Z">
              <w:r>
                <w:rPr>
                  <w:rFonts w:hint="eastAsia"/>
                  <w:szCs w:val="24"/>
                </w:rPr>
                <w:t>第四章</w:t>
              </w:r>
              <w:r>
                <w:rPr>
                  <w:rFonts w:hint="eastAsia"/>
                  <w:szCs w:val="24"/>
                </w:rPr>
                <w:t>-</w:t>
              </w:r>
              <w:r>
                <w:rPr>
                  <w:rFonts w:hint="eastAsia"/>
                  <w:szCs w:val="24"/>
                </w:rPr>
                <w:t>汇编</w:t>
              </w:r>
            </w:ins>
          </w:p>
        </w:tc>
      </w:tr>
      <w:tr w:rsidR="00B45702" w:rsidTr="009C0B65">
        <w:trPr>
          <w:jc w:val="center"/>
          <w:ins w:id="1399" w:author="3287215331@qq.com" w:date="2018-12-31T19:31:00Z"/>
        </w:trPr>
        <w:tc>
          <w:tcPr>
            <w:tcW w:w="2907" w:type="dxa"/>
            <w:shd w:val="clear" w:color="auto" w:fill="auto"/>
            <w:vAlign w:val="center"/>
          </w:tcPr>
          <w:p w:rsidR="00B45702" w:rsidRDefault="00B45702" w:rsidP="009C0B65">
            <w:pPr>
              <w:pStyle w:val="aa"/>
              <w:adjustRightInd w:val="0"/>
              <w:snapToGrid w:val="0"/>
              <w:ind w:firstLineChars="0" w:firstLine="0"/>
              <w:jc w:val="center"/>
              <w:rPr>
                <w:ins w:id="1400" w:author="3287215331@qq.com" w:date="2018-12-31T19:31:00Z"/>
                <w:rFonts w:hint="eastAsia"/>
                <w:szCs w:val="24"/>
              </w:rPr>
            </w:pPr>
            <w:ins w:id="1401" w:author="3287215331@qq.com" w:date="2018-12-31T19:31:00Z">
              <w:r>
                <w:rPr>
                  <w:rFonts w:hint="eastAsia"/>
                  <w:szCs w:val="24"/>
                </w:rPr>
                <w:t>hello</w:t>
              </w:r>
              <w:r>
                <w:rPr>
                  <w:szCs w:val="24"/>
                </w:rPr>
                <w:t>.elf</w:t>
              </w:r>
            </w:ins>
          </w:p>
        </w:tc>
        <w:tc>
          <w:tcPr>
            <w:tcW w:w="2907" w:type="dxa"/>
            <w:shd w:val="clear" w:color="auto" w:fill="auto"/>
            <w:vAlign w:val="center"/>
          </w:tcPr>
          <w:p w:rsidR="00B45702" w:rsidRDefault="00B45702" w:rsidP="009C0B65">
            <w:pPr>
              <w:pStyle w:val="aa"/>
              <w:adjustRightInd w:val="0"/>
              <w:snapToGrid w:val="0"/>
              <w:ind w:firstLineChars="0" w:firstLine="0"/>
              <w:jc w:val="center"/>
              <w:rPr>
                <w:ins w:id="1402" w:author="3287215331@qq.com" w:date="2018-12-31T19:31:00Z"/>
                <w:rFonts w:hint="eastAsia"/>
                <w:szCs w:val="24"/>
              </w:rPr>
            </w:pPr>
            <w:ins w:id="1403" w:author="3287215331@qq.com" w:date="2018-12-31T19:31:00Z">
              <w:r>
                <w:rPr>
                  <w:rFonts w:hint="eastAsia"/>
                  <w:szCs w:val="24"/>
                </w:rPr>
                <w:t>hello</w:t>
              </w:r>
              <w:r>
                <w:rPr>
                  <w:szCs w:val="24"/>
                </w:rPr>
                <w:t>.o</w:t>
              </w:r>
              <w:r>
                <w:rPr>
                  <w:rFonts w:hint="eastAsia"/>
                  <w:szCs w:val="24"/>
                </w:rPr>
                <w:t>的</w:t>
              </w:r>
              <w:r>
                <w:rPr>
                  <w:rFonts w:hint="eastAsia"/>
                  <w:szCs w:val="24"/>
                </w:rPr>
                <w:t>elf</w:t>
              </w:r>
              <w:r>
                <w:rPr>
                  <w:rFonts w:hint="eastAsia"/>
                  <w:szCs w:val="24"/>
                </w:rPr>
                <w:t>文件</w:t>
              </w:r>
            </w:ins>
          </w:p>
        </w:tc>
        <w:tc>
          <w:tcPr>
            <w:tcW w:w="2907" w:type="dxa"/>
            <w:shd w:val="clear" w:color="auto" w:fill="auto"/>
            <w:vAlign w:val="center"/>
          </w:tcPr>
          <w:p w:rsidR="00B45702" w:rsidRDefault="00B45702" w:rsidP="009C0B65">
            <w:pPr>
              <w:pStyle w:val="aa"/>
              <w:adjustRightInd w:val="0"/>
              <w:snapToGrid w:val="0"/>
              <w:ind w:firstLineChars="0" w:firstLine="0"/>
              <w:jc w:val="center"/>
              <w:rPr>
                <w:ins w:id="1404" w:author="3287215331@qq.com" w:date="2018-12-31T19:31:00Z"/>
                <w:rFonts w:hint="eastAsia"/>
                <w:szCs w:val="24"/>
              </w:rPr>
            </w:pPr>
            <w:ins w:id="1405" w:author="3287215331@qq.com" w:date="2018-12-31T19:31:00Z">
              <w:r>
                <w:rPr>
                  <w:rFonts w:hint="eastAsia"/>
                  <w:szCs w:val="24"/>
                </w:rPr>
                <w:t>第四章</w:t>
              </w:r>
              <w:r>
                <w:rPr>
                  <w:rFonts w:hint="eastAsia"/>
                  <w:szCs w:val="24"/>
                </w:rPr>
                <w:t>-</w:t>
              </w:r>
              <w:r>
                <w:rPr>
                  <w:rFonts w:hint="eastAsia"/>
                  <w:szCs w:val="24"/>
                </w:rPr>
                <w:t>汇编</w:t>
              </w:r>
            </w:ins>
          </w:p>
        </w:tc>
      </w:tr>
      <w:tr w:rsidR="00B45702" w:rsidTr="009C0B65">
        <w:trPr>
          <w:jc w:val="center"/>
          <w:ins w:id="1406"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407" w:author="3287215331@qq.com" w:date="2018-12-31T19:31:00Z"/>
                <w:rFonts w:hint="eastAsia"/>
                <w:szCs w:val="24"/>
              </w:rPr>
            </w:pPr>
            <w:ins w:id="1408" w:author="3287215331@qq.com" w:date="2018-12-31T19:31:00Z">
              <w:r w:rsidRPr="000B6263">
                <w:rPr>
                  <w:rFonts w:hint="eastAsia"/>
                  <w:szCs w:val="24"/>
                </w:rPr>
                <w:t>h</w:t>
              </w:r>
              <w:r w:rsidRPr="000B6263">
                <w:rPr>
                  <w:szCs w:val="24"/>
                </w:rPr>
                <w:t>ello</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409" w:author="3287215331@qq.com" w:date="2018-12-31T19:31:00Z"/>
                <w:rFonts w:hint="eastAsia"/>
                <w:szCs w:val="24"/>
              </w:rPr>
            </w:pPr>
            <w:ins w:id="1410" w:author="3287215331@qq.com" w:date="2018-12-31T19:31:00Z">
              <w:r w:rsidRPr="000B6263">
                <w:rPr>
                  <w:rFonts w:hint="eastAsia"/>
                  <w:szCs w:val="24"/>
                </w:rPr>
                <w:t>ld</w:t>
              </w:r>
              <w:r w:rsidRPr="000B6263">
                <w:rPr>
                  <w:rFonts w:hint="eastAsia"/>
                  <w:szCs w:val="24"/>
                </w:rPr>
                <w:t>得到可执行目标文件</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411" w:author="3287215331@qq.com" w:date="2018-12-31T19:31:00Z"/>
                <w:rFonts w:hint="eastAsia"/>
                <w:szCs w:val="24"/>
              </w:rPr>
            </w:pPr>
            <w:ins w:id="1412" w:author="3287215331@qq.com" w:date="2018-12-31T19:31:00Z">
              <w:r>
                <w:rPr>
                  <w:rFonts w:hint="eastAsia"/>
                  <w:szCs w:val="24"/>
                </w:rPr>
                <w:t>第五章</w:t>
              </w:r>
              <w:r>
                <w:rPr>
                  <w:rFonts w:hint="eastAsia"/>
                  <w:szCs w:val="24"/>
                </w:rPr>
                <w:t>-</w:t>
              </w:r>
              <w:r>
                <w:rPr>
                  <w:rFonts w:hint="eastAsia"/>
                  <w:szCs w:val="24"/>
                </w:rPr>
                <w:t>链接</w:t>
              </w:r>
            </w:ins>
          </w:p>
        </w:tc>
      </w:tr>
      <w:tr w:rsidR="00B45702" w:rsidTr="009C0B65">
        <w:trPr>
          <w:jc w:val="center"/>
          <w:ins w:id="1413" w:author="3287215331@qq.com" w:date="2018-12-31T19:31:00Z"/>
        </w:trPr>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414" w:author="3287215331@qq.com" w:date="2018-12-31T19:31:00Z"/>
                <w:rFonts w:hint="eastAsia"/>
                <w:szCs w:val="24"/>
              </w:rPr>
            </w:pPr>
            <w:ins w:id="1415" w:author="3287215331@qq.com" w:date="2018-12-31T19:31:00Z">
              <w:r>
                <w:rPr>
                  <w:rFonts w:hint="eastAsia"/>
                  <w:szCs w:val="24"/>
                </w:rPr>
                <w:t>hello</w:t>
              </w:r>
              <w:r>
                <w:rPr>
                  <w:szCs w:val="24"/>
                </w:rPr>
                <w:t>_elf</w:t>
              </w:r>
            </w:ins>
          </w:p>
        </w:tc>
        <w:tc>
          <w:tcPr>
            <w:tcW w:w="2907" w:type="dxa"/>
            <w:shd w:val="clear" w:color="auto" w:fill="auto"/>
            <w:vAlign w:val="center"/>
          </w:tcPr>
          <w:p w:rsidR="00B45702" w:rsidRPr="000B6263" w:rsidRDefault="00B45702" w:rsidP="009C0B65">
            <w:pPr>
              <w:pStyle w:val="aa"/>
              <w:adjustRightInd w:val="0"/>
              <w:snapToGrid w:val="0"/>
              <w:ind w:firstLineChars="0" w:firstLine="0"/>
              <w:jc w:val="center"/>
              <w:rPr>
                <w:ins w:id="1416" w:author="3287215331@qq.com" w:date="2018-12-31T19:31:00Z"/>
                <w:rFonts w:hint="eastAsia"/>
                <w:szCs w:val="24"/>
              </w:rPr>
            </w:pPr>
            <w:ins w:id="1417" w:author="3287215331@qq.com" w:date="2018-12-31T19:31:00Z">
              <w:r>
                <w:rPr>
                  <w:rFonts w:hint="eastAsia"/>
                  <w:szCs w:val="24"/>
                </w:rPr>
                <w:t>hello</w:t>
              </w:r>
              <w:r>
                <w:rPr>
                  <w:rFonts w:hint="eastAsia"/>
                  <w:szCs w:val="24"/>
                </w:rPr>
                <w:t>的</w:t>
              </w:r>
              <w:r>
                <w:rPr>
                  <w:rFonts w:hint="eastAsia"/>
                  <w:szCs w:val="24"/>
                </w:rPr>
                <w:t>elf</w:t>
              </w:r>
              <w:r>
                <w:rPr>
                  <w:rFonts w:hint="eastAsia"/>
                  <w:szCs w:val="24"/>
                </w:rPr>
                <w:t>文件</w:t>
              </w:r>
            </w:ins>
          </w:p>
        </w:tc>
        <w:tc>
          <w:tcPr>
            <w:tcW w:w="2907" w:type="dxa"/>
            <w:shd w:val="clear" w:color="auto" w:fill="auto"/>
            <w:vAlign w:val="center"/>
          </w:tcPr>
          <w:p w:rsidR="00B45702" w:rsidRDefault="00B45702" w:rsidP="009C0B65">
            <w:pPr>
              <w:pStyle w:val="aa"/>
              <w:adjustRightInd w:val="0"/>
              <w:snapToGrid w:val="0"/>
              <w:ind w:firstLineChars="0" w:firstLine="0"/>
              <w:jc w:val="center"/>
              <w:rPr>
                <w:ins w:id="1418" w:author="3287215331@qq.com" w:date="2018-12-31T19:31:00Z"/>
                <w:rFonts w:hint="eastAsia"/>
                <w:szCs w:val="24"/>
              </w:rPr>
            </w:pPr>
            <w:ins w:id="1419" w:author="3287215331@qq.com" w:date="2018-12-31T19:31:00Z">
              <w:r>
                <w:rPr>
                  <w:rFonts w:hint="eastAsia"/>
                  <w:szCs w:val="24"/>
                </w:rPr>
                <w:t>第五章</w:t>
              </w:r>
              <w:r>
                <w:rPr>
                  <w:rFonts w:hint="eastAsia"/>
                  <w:szCs w:val="24"/>
                </w:rPr>
                <w:t>-</w:t>
              </w:r>
              <w:r>
                <w:rPr>
                  <w:rFonts w:hint="eastAsia"/>
                  <w:szCs w:val="24"/>
                </w:rPr>
                <w:t>链接</w:t>
              </w:r>
            </w:ins>
          </w:p>
        </w:tc>
      </w:tr>
      <w:tr w:rsidR="00B45702" w:rsidTr="009C0B65">
        <w:trPr>
          <w:jc w:val="center"/>
          <w:ins w:id="1420" w:author="3287215331@qq.com" w:date="2018-12-31T19:31:00Z"/>
        </w:trPr>
        <w:tc>
          <w:tcPr>
            <w:tcW w:w="2907" w:type="dxa"/>
            <w:shd w:val="clear" w:color="auto" w:fill="auto"/>
            <w:vAlign w:val="center"/>
          </w:tcPr>
          <w:p w:rsidR="00B45702" w:rsidRDefault="00B45702" w:rsidP="009C0B65">
            <w:pPr>
              <w:pStyle w:val="aa"/>
              <w:adjustRightInd w:val="0"/>
              <w:snapToGrid w:val="0"/>
              <w:ind w:firstLineChars="0" w:firstLine="0"/>
              <w:jc w:val="center"/>
              <w:rPr>
                <w:ins w:id="1421" w:author="3287215331@qq.com" w:date="2018-12-31T19:31:00Z"/>
                <w:rFonts w:hint="eastAsia"/>
                <w:szCs w:val="24"/>
              </w:rPr>
            </w:pPr>
            <w:ins w:id="1422" w:author="3287215331@qq.com" w:date="2018-12-31T19:31:00Z">
              <w:r>
                <w:rPr>
                  <w:rFonts w:hint="eastAsia"/>
                  <w:szCs w:val="24"/>
                </w:rPr>
                <w:t>hello</w:t>
              </w:r>
              <w:r>
                <w:rPr>
                  <w:szCs w:val="24"/>
                </w:rPr>
                <w:t>_asm</w:t>
              </w:r>
            </w:ins>
          </w:p>
        </w:tc>
        <w:tc>
          <w:tcPr>
            <w:tcW w:w="2907" w:type="dxa"/>
            <w:shd w:val="clear" w:color="auto" w:fill="auto"/>
            <w:vAlign w:val="center"/>
          </w:tcPr>
          <w:p w:rsidR="00B45702" w:rsidRDefault="00B45702" w:rsidP="009C0B65">
            <w:pPr>
              <w:pStyle w:val="aa"/>
              <w:adjustRightInd w:val="0"/>
              <w:snapToGrid w:val="0"/>
              <w:ind w:firstLineChars="0" w:firstLine="0"/>
              <w:jc w:val="center"/>
              <w:rPr>
                <w:ins w:id="1423" w:author="3287215331@qq.com" w:date="2018-12-31T19:31:00Z"/>
                <w:rFonts w:hint="eastAsia"/>
                <w:szCs w:val="24"/>
              </w:rPr>
            </w:pPr>
            <w:ins w:id="1424" w:author="3287215331@qq.com" w:date="2018-12-31T19:31:00Z">
              <w:r>
                <w:rPr>
                  <w:rFonts w:hint="eastAsia"/>
                  <w:szCs w:val="24"/>
                </w:rPr>
                <w:t>h</w:t>
              </w:r>
              <w:r>
                <w:rPr>
                  <w:szCs w:val="24"/>
                </w:rPr>
                <w:t>ello</w:t>
              </w:r>
              <w:r>
                <w:rPr>
                  <w:rFonts w:hint="eastAsia"/>
                  <w:szCs w:val="24"/>
                </w:rPr>
                <w:t>的反汇编文件</w:t>
              </w:r>
            </w:ins>
          </w:p>
        </w:tc>
        <w:tc>
          <w:tcPr>
            <w:tcW w:w="2907" w:type="dxa"/>
            <w:shd w:val="clear" w:color="auto" w:fill="auto"/>
            <w:vAlign w:val="center"/>
          </w:tcPr>
          <w:p w:rsidR="00B45702" w:rsidRDefault="00B45702" w:rsidP="009C0B65">
            <w:pPr>
              <w:pStyle w:val="aa"/>
              <w:adjustRightInd w:val="0"/>
              <w:snapToGrid w:val="0"/>
              <w:ind w:firstLineChars="0" w:firstLine="0"/>
              <w:jc w:val="center"/>
              <w:rPr>
                <w:ins w:id="1425" w:author="3287215331@qq.com" w:date="2018-12-31T19:31:00Z"/>
                <w:rFonts w:hint="eastAsia"/>
                <w:szCs w:val="24"/>
              </w:rPr>
            </w:pPr>
            <w:ins w:id="1426" w:author="3287215331@qq.com" w:date="2018-12-31T19:31:00Z">
              <w:r>
                <w:rPr>
                  <w:rFonts w:hint="eastAsia"/>
                  <w:szCs w:val="24"/>
                </w:rPr>
                <w:t>第五章</w:t>
              </w:r>
              <w:r>
                <w:rPr>
                  <w:rFonts w:hint="eastAsia"/>
                  <w:szCs w:val="24"/>
                </w:rPr>
                <w:t>-</w:t>
              </w:r>
              <w:r>
                <w:rPr>
                  <w:rFonts w:hint="eastAsia"/>
                  <w:szCs w:val="24"/>
                </w:rPr>
                <w:t>链接</w:t>
              </w:r>
            </w:ins>
          </w:p>
        </w:tc>
      </w:tr>
    </w:tbl>
    <w:p w:rsidR="000B6263" w:rsidDel="00B45702" w:rsidRDefault="000B6263">
      <w:pPr>
        <w:ind w:firstLineChars="200" w:firstLine="480"/>
        <w:rPr>
          <w:del w:id="1427" w:author="3287215331@qq.com" w:date="2018-12-31T19:31:00Z"/>
          <w:rFonts w:hint="eastAsia"/>
        </w:rPr>
      </w:pPr>
      <w:del w:id="1428" w:author="3287215331@qq.com" w:date="2018-12-31T19:31:00Z">
        <w:r w:rsidDel="00B45702">
          <w:rPr>
            <w:rFonts w:hint="eastAsia"/>
          </w:rPr>
          <w:delText>列出所有的中间产物的文件名，并予以说明起作用。</w:delText>
        </w:r>
      </w:del>
    </w:p>
    <w:p w:rsidR="000B6263" w:rsidDel="00B45702" w:rsidRDefault="000B6263">
      <w:pPr>
        <w:jc w:val="center"/>
        <w:rPr>
          <w:del w:id="1429" w:author="3287215331@qq.com" w:date="2018-12-31T19:31:00Z"/>
        </w:rPr>
      </w:pPr>
      <w:del w:id="1430" w:author="3287215331@qq.com" w:date="2018-12-31T19:31:00Z">
        <w:r w:rsidDel="00B45702">
          <w:rPr>
            <w:rFonts w:hAnsi="宋体" w:hint="eastAsia"/>
            <w:b/>
            <w:bCs/>
            <w:color w:val="FF0000"/>
          </w:rPr>
          <w:delText>（附件</w:delText>
        </w:r>
        <w:r w:rsidDel="00B45702">
          <w:rPr>
            <w:rFonts w:hAnsi="宋体" w:hint="eastAsia"/>
            <w:b/>
            <w:bCs/>
            <w:color w:val="FF0000"/>
          </w:rPr>
          <w:delText>0</w:delText>
        </w:r>
        <w:r w:rsidDel="00B45702">
          <w:rPr>
            <w:rFonts w:hAnsi="宋体" w:hint="eastAsia"/>
            <w:b/>
            <w:bCs/>
            <w:color w:val="FF0000"/>
          </w:rPr>
          <w:delText>分，缺失</w:delText>
        </w:r>
        <w:r w:rsidDel="00B45702">
          <w:rPr>
            <w:rFonts w:hAnsi="宋体" w:hint="eastAsia"/>
            <w:b/>
            <w:bCs/>
            <w:color w:val="FF0000"/>
          </w:rPr>
          <w:delText xml:space="preserve"> -1</w:delText>
        </w:r>
        <w:r w:rsidDel="00B45702">
          <w:rPr>
            <w:rFonts w:hAnsi="宋体" w:hint="eastAsia"/>
            <w:b/>
            <w:bCs/>
            <w:color w:val="FF0000"/>
          </w:rPr>
          <w:delText>分）</w:delText>
        </w:r>
      </w:del>
    </w:p>
    <w:p w:rsidR="000B6263" w:rsidRDefault="000B6263">
      <w:pPr>
        <w:pStyle w:val="1"/>
        <w:rPr>
          <w:rFonts w:hint="eastAsia"/>
        </w:rPr>
      </w:pPr>
      <w:r>
        <w:br w:type="page"/>
      </w:r>
      <w:bookmarkStart w:id="1431" w:name="_Toc532238453"/>
      <w:r>
        <w:rPr>
          <w:rFonts w:hint="eastAsia"/>
        </w:rPr>
        <w:lastRenderedPageBreak/>
        <w:t>参考文献</w:t>
      </w:r>
      <w:bookmarkEnd w:id="1359"/>
      <w:bookmarkEnd w:id="1360"/>
      <w:bookmarkEnd w:id="1431"/>
    </w:p>
    <w:p w:rsidR="000B6263" w:rsidRDefault="000B6263">
      <w:pPr>
        <w:jc w:val="center"/>
        <w:rPr>
          <w:rFonts w:ascii="黑体" w:eastAsia="黑体" w:hint="eastAsia"/>
          <w:b/>
          <w:color w:val="FF0000"/>
          <w:szCs w:val="36"/>
        </w:rPr>
      </w:pPr>
      <w:r>
        <w:rPr>
          <w:rFonts w:ascii="黑体" w:eastAsia="黑体" w:hint="eastAsia"/>
          <w:b/>
          <w:color w:val="FF0000"/>
          <w:szCs w:val="36"/>
        </w:rPr>
        <w:t>为完成本次大作业你翻阅的书籍与网站等</w:t>
      </w:r>
    </w:p>
    <w:p w:rsidR="000B6263" w:rsidRDefault="000B6263" w:rsidP="007D2BED">
      <w:pPr>
        <w:pStyle w:val="a7"/>
        <w:adjustRightInd w:val="0"/>
        <w:snapToGrid w:val="0"/>
        <w:ind w:left="523" w:hangingChars="218" w:hanging="523"/>
        <w:rPr>
          <w:rFonts w:ascii="Times New Roman" w:hAnsi="Times New Roman"/>
          <w:sz w:val="24"/>
          <w:szCs w:val="24"/>
        </w:rPr>
        <w:pPrChange w:id="1432" w:author="3287215331@qq.com" w:date="2018-12-31T22:00:00Z">
          <w:pPr>
            <w:pStyle w:val="a7"/>
            <w:adjustRightInd w:val="0"/>
            <w:snapToGrid w:val="0"/>
            <w:ind w:left="523" w:hangingChars="218" w:hanging="523"/>
          </w:pPr>
        </w:pPrChange>
      </w:pPr>
      <w:r>
        <w:rPr>
          <w:rFonts w:ascii="Times New Roman" w:hAnsi="Times New Roman"/>
          <w:sz w:val="24"/>
          <w:szCs w:val="24"/>
        </w:rPr>
        <w:t xml:space="preserve">[1]  </w:t>
      </w:r>
      <w:ins w:id="1433" w:author="3287215331@qq.com" w:date="2018-12-31T21:57:00Z">
        <w:r w:rsidR="00E04270">
          <w:rPr>
            <w:rFonts w:ascii="Times New Roman" w:hAnsi="Times New Roman" w:hint="eastAsia"/>
            <w:sz w:val="24"/>
            <w:szCs w:val="24"/>
          </w:rPr>
          <w:t>心不留意外尘</w:t>
        </w:r>
      </w:ins>
      <w:del w:id="1434" w:author="3287215331@qq.com" w:date="2018-12-31T21:56:00Z">
        <w:r w:rsidDel="00E04270">
          <w:rPr>
            <w:rFonts w:ascii="Times New Roman" w:hAnsi="Times New Roman"/>
            <w:sz w:val="24"/>
            <w:szCs w:val="24"/>
          </w:rPr>
          <w:delText>林来兴</w:delText>
        </w:r>
      </w:del>
      <w:r>
        <w:rPr>
          <w:rFonts w:ascii="Times New Roman" w:hAnsi="Times New Roman"/>
          <w:sz w:val="24"/>
          <w:szCs w:val="24"/>
        </w:rPr>
        <w:t>.</w:t>
      </w:r>
      <w:ins w:id="1435" w:author="3287215331@qq.com" w:date="2018-12-31T21:57:00Z">
        <w:r w:rsidR="00E04270">
          <w:rPr>
            <w:rFonts w:ascii="Times New Roman" w:hAnsi="Times New Roman"/>
            <w:sz w:val="24"/>
            <w:szCs w:val="24"/>
          </w:rPr>
          <w:t xml:space="preserve"> </w:t>
        </w:r>
      </w:ins>
      <w:del w:id="1436" w:author="3287215331@qq.com" w:date="2018-12-31T21:57:00Z">
        <w:r w:rsidDel="00E04270">
          <w:rPr>
            <w:rFonts w:ascii="Times New Roman" w:hAnsi="Times New Roman" w:hint="eastAsia"/>
            <w:sz w:val="24"/>
            <w:szCs w:val="24"/>
          </w:rPr>
          <w:delText xml:space="preserve"> </w:delText>
        </w:r>
      </w:del>
      <w:ins w:id="1437" w:author="3287215331@qq.com" w:date="2018-12-31T21:57:00Z">
        <w:r w:rsidR="00E04270">
          <w:rPr>
            <w:rFonts w:ascii="Times New Roman" w:hAnsi="Times New Roman" w:hint="eastAsia"/>
            <w:sz w:val="24"/>
            <w:szCs w:val="24"/>
          </w:rPr>
          <w:t>360</w:t>
        </w:r>
        <w:r w:rsidR="00E04270">
          <w:rPr>
            <w:rFonts w:ascii="Times New Roman" w:hAnsi="Times New Roman" w:hint="eastAsia"/>
            <w:sz w:val="24"/>
            <w:szCs w:val="24"/>
          </w:rPr>
          <w:t>个人图书馆</w:t>
        </w:r>
      </w:ins>
      <w:del w:id="1438" w:author="3287215331@qq.com" w:date="2018-12-31T21:57:00Z">
        <w:r w:rsidDel="00E04270">
          <w:rPr>
            <w:rFonts w:ascii="Times New Roman" w:hAnsi="Times New Roman"/>
            <w:sz w:val="24"/>
            <w:szCs w:val="24"/>
          </w:rPr>
          <w:delText>空间控制技术</w:delText>
        </w:r>
        <w:r w:rsidDel="00E04270">
          <w:rPr>
            <w:rFonts w:ascii="Times New Roman" w:hAnsi="Times New Roman"/>
            <w:sz w:val="24"/>
            <w:szCs w:val="24"/>
          </w:rPr>
          <w:delText>[M]</w:delText>
        </w:r>
      </w:del>
      <w:r>
        <w:rPr>
          <w:rFonts w:ascii="Times New Roman" w:hAnsi="Times New Roman"/>
          <w:sz w:val="24"/>
          <w:szCs w:val="24"/>
        </w:rPr>
        <w:t>.</w:t>
      </w:r>
      <w:del w:id="1439" w:author="3287215331@qq.com" w:date="2018-12-31T21:58:00Z">
        <w:r w:rsidDel="007D2BED">
          <w:rPr>
            <w:rFonts w:ascii="Times New Roman" w:hAnsi="Times New Roman" w:hint="eastAsia"/>
            <w:sz w:val="24"/>
            <w:szCs w:val="24"/>
          </w:rPr>
          <w:delText xml:space="preserve"> </w:delText>
        </w:r>
      </w:del>
      <w:ins w:id="1440" w:author="3287215331@qq.com" w:date="2018-12-31T21:58:00Z">
        <w:r w:rsidR="007D2BED">
          <w:rPr>
            <w:rFonts w:ascii="Times New Roman" w:hAnsi="Times New Roman"/>
            <w:sz w:val="24"/>
            <w:szCs w:val="24"/>
          </w:rPr>
          <w:t xml:space="preserve"> </w:t>
        </w:r>
      </w:ins>
      <w:del w:id="1441" w:author="3287215331@qq.com" w:date="2018-12-31T21:58:00Z">
        <w:r w:rsidDel="007D2BED">
          <w:rPr>
            <w:rFonts w:ascii="Times New Roman" w:hAnsi="Times New Roman"/>
            <w:sz w:val="24"/>
            <w:szCs w:val="24"/>
          </w:rPr>
          <w:delText>北京：中国宇航出版社，</w:delText>
        </w:r>
        <w:r w:rsidDel="007D2BED">
          <w:rPr>
            <w:rFonts w:ascii="Times New Roman" w:hAnsi="Times New Roman" w:hint="eastAsia"/>
            <w:sz w:val="24"/>
            <w:szCs w:val="24"/>
          </w:rPr>
          <w:delText>1992</w:delText>
        </w:r>
      </w:del>
      <w:ins w:id="1442" w:author="3287215331@qq.com" w:date="2018-12-31T21:58:00Z">
        <w:r w:rsidR="007D2BED">
          <w:rPr>
            <w:rFonts w:ascii="Times New Roman" w:hAnsi="Times New Roman" w:hint="eastAsia"/>
            <w:sz w:val="24"/>
            <w:szCs w:val="24"/>
          </w:rPr>
          <w:t>2016</w:t>
        </w:r>
      </w:ins>
      <w:r>
        <w:rPr>
          <w:rFonts w:ascii="Times New Roman" w:hAnsi="Times New Roman"/>
          <w:sz w:val="24"/>
          <w:szCs w:val="24"/>
        </w:rPr>
        <w:t>：</w:t>
      </w:r>
      <w:ins w:id="1443" w:author="3287215331@qq.com" w:date="2018-12-31T21:58:00Z">
        <w:r w:rsidR="007D2BED">
          <w:rPr>
            <w:rFonts w:ascii="Times New Roman" w:hAnsi="Times New Roman" w:hint="eastAsia"/>
            <w:sz w:val="24"/>
            <w:szCs w:val="24"/>
          </w:rPr>
          <w:t>04</w:t>
        </w:r>
      </w:ins>
      <w:del w:id="1444" w:author="3287215331@qq.com" w:date="2018-12-31T21:58:00Z">
        <w:r w:rsidDel="007D2BED">
          <w:rPr>
            <w:rFonts w:ascii="Times New Roman" w:hAnsi="Times New Roman"/>
            <w:sz w:val="24"/>
            <w:szCs w:val="24"/>
          </w:rPr>
          <w:delText>25</w:delText>
        </w:r>
      </w:del>
      <w:r>
        <w:rPr>
          <w:rFonts w:ascii="Times New Roman" w:hAnsi="Times New Roman" w:hint="eastAsia"/>
          <w:sz w:val="24"/>
          <w:szCs w:val="24"/>
        </w:rPr>
        <w:t>-</w:t>
      </w:r>
      <w:ins w:id="1445" w:author="3287215331@qq.com" w:date="2018-12-31T21:58:00Z">
        <w:r w:rsidR="007D2BED">
          <w:rPr>
            <w:rFonts w:ascii="Times New Roman" w:hAnsi="Times New Roman" w:hint="eastAsia"/>
            <w:sz w:val="24"/>
            <w:szCs w:val="24"/>
          </w:rPr>
          <w:t>14</w:t>
        </w:r>
      </w:ins>
      <w:del w:id="1446" w:author="3287215331@qq.com" w:date="2018-12-31T21:58:00Z">
        <w:r w:rsidDel="007D2BED">
          <w:rPr>
            <w:rFonts w:ascii="Times New Roman" w:hAnsi="Times New Roman"/>
            <w:sz w:val="24"/>
            <w:szCs w:val="24"/>
          </w:rPr>
          <w:delText>42</w:delText>
        </w:r>
      </w:del>
      <w:r>
        <w:rPr>
          <w:rFonts w:ascii="Times New Roman" w:hAnsi="Times New Roman"/>
          <w:sz w:val="24"/>
          <w:szCs w:val="24"/>
        </w:rPr>
        <w:t>.</w:t>
      </w:r>
      <w:ins w:id="1447" w:author="3287215331@qq.com" w:date="2018-12-31T22:00:00Z">
        <w:r w:rsidR="007D2BED">
          <w:rPr>
            <w:rFonts w:ascii="Times New Roman" w:hAnsi="Times New Roman"/>
            <w:sz w:val="24"/>
            <w:szCs w:val="24"/>
          </w:rPr>
          <w:t xml:space="preserve"> </w:t>
        </w:r>
        <w:r w:rsidR="007D2BED">
          <w:rPr>
            <w:rFonts w:ascii="Times New Roman" w:hAnsi="Times New Roman" w:hint="eastAsia"/>
            <w:sz w:val="24"/>
            <w:szCs w:val="24"/>
          </w:rPr>
          <w:t>L</w:t>
        </w:r>
        <w:r w:rsidR="007D2BED">
          <w:rPr>
            <w:rFonts w:ascii="Times New Roman" w:hAnsi="Times New Roman"/>
            <w:sz w:val="24"/>
            <w:szCs w:val="24"/>
          </w:rPr>
          <w:t xml:space="preserve">inux </w:t>
        </w:r>
        <w:r w:rsidR="007D2BED">
          <w:rPr>
            <w:rFonts w:ascii="Times New Roman" w:hAnsi="Times New Roman" w:hint="eastAsia"/>
            <w:sz w:val="24"/>
            <w:szCs w:val="24"/>
          </w:rPr>
          <w:t>后台开发常用调试工具</w:t>
        </w:r>
      </w:ins>
      <w:ins w:id="1448" w:author="3287215331@qq.com" w:date="2018-12-31T21:58:00Z">
        <w:r w:rsidR="007D2BED">
          <w:rPr>
            <w:rFonts w:ascii="Times New Roman" w:hAnsi="Times New Roman"/>
            <w:sz w:val="24"/>
            <w:szCs w:val="24"/>
          </w:rPr>
          <w:t xml:space="preserve"> </w:t>
        </w:r>
        <w:r w:rsidR="007D2BED" w:rsidRPr="007D2BED">
          <w:rPr>
            <w:rFonts w:ascii="Times New Roman" w:hAnsi="Times New Roman"/>
            <w:sz w:val="24"/>
            <w:szCs w:val="24"/>
          </w:rPr>
          <w:t>http://www.360doc.com/content/16/0414/16/478627_550597152.shtml</w:t>
        </w:r>
      </w:ins>
    </w:p>
    <w:p w:rsidR="007D2BED" w:rsidRDefault="007D2BED" w:rsidP="007D2BED">
      <w:pPr>
        <w:pStyle w:val="a7"/>
        <w:adjustRightInd w:val="0"/>
        <w:snapToGrid w:val="0"/>
        <w:ind w:left="523" w:hangingChars="218" w:hanging="523"/>
        <w:rPr>
          <w:ins w:id="1449" w:author="3287215331@qq.com" w:date="2018-12-31T22:02:00Z"/>
          <w:rFonts w:ascii="Times New Roman" w:hAnsi="Times New Roman"/>
          <w:sz w:val="24"/>
          <w:szCs w:val="24"/>
        </w:rPr>
        <w:pPrChange w:id="1450" w:author="3287215331@qq.com" w:date="2018-12-31T22:00:00Z">
          <w:pPr>
            <w:pStyle w:val="a7"/>
            <w:adjustRightInd w:val="0"/>
            <w:snapToGrid w:val="0"/>
            <w:ind w:left="523" w:hangingChars="218" w:hanging="523"/>
            <w:jc w:val="left"/>
          </w:pPr>
        </w:pPrChange>
      </w:pPr>
      <w:ins w:id="1451" w:author="3287215331@qq.com" w:date="2018-12-31T21:59:00Z">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 xml:space="preserve">]  </w:t>
        </w:r>
      </w:ins>
      <w:ins w:id="1452" w:author="3287215331@qq.com" w:date="2018-12-31T22:01:00Z">
        <w:r>
          <w:rPr>
            <w:rFonts w:ascii="Times New Roman" w:hAnsi="Times New Roman" w:hint="eastAsia"/>
            <w:sz w:val="24"/>
            <w:szCs w:val="24"/>
          </w:rPr>
          <w:t>酷勤网</w:t>
        </w:r>
      </w:ins>
      <w:ins w:id="1453" w:author="3287215331@qq.com" w:date="2018-12-31T21:59:00Z">
        <w:r>
          <w:rPr>
            <w:rFonts w:ascii="Times New Roman" w:hAnsi="Times New Roman"/>
            <w:sz w:val="24"/>
            <w:szCs w:val="24"/>
          </w:rPr>
          <w:t>.</w:t>
        </w:r>
      </w:ins>
      <w:ins w:id="1454" w:author="3287215331@qq.com" w:date="2018-12-31T22:01:00Z">
        <w:r>
          <w:rPr>
            <w:rFonts w:ascii="Times New Roman" w:hAnsi="Times New Roman"/>
            <w:sz w:val="24"/>
            <w:szCs w:val="24"/>
          </w:rPr>
          <w:t xml:space="preserve"> C</w:t>
        </w:r>
      </w:ins>
      <w:ins w:id="1455" w:author="3287215331@qq.com" w:date="2018-12-31T22:02:00Z">
        <w:r>
          <w:rPr>
            <w:rFonts w:ascii="Times New Roman" w:hAnsi="Times New Roman" w:hint="eastAsia"/>
            <w:sz w:val="24"/>
            <w:szCs w:val="24"/>
          </w:rPr>
          <w:t>语言预处理命令之条件编译</w:t>
        </w:r>
        <w:r>
          <w:rPr>
            <w:rFonts w:ascii="Times New Roman" w:hAnsi="Times New Roman" w:hint="eastAsia"/>
            <w:sz w:val="24"/>
            <w:szCs w:val="24"/>
          </w:rPr>
          <w:t>.</w:t>
        </w:r>
      </w:ins>
      <w:ins w:id="1456" w:author="3287215331@qq.com" w:date="2018-12-31T21:59:00Z">
        <w:r>
          <w:rPr>
            <w:rFonts w:ascii="Times New Roman" w:hAnsi="Times New Roman"/>
            <w:sz w:val="24"/>
            <w:szCs w:val="24"/>
          </w:rPr>
          <w:t xml:space="preserve"> </w:t>
        </w:r>
        <w:r>
          <w:rPr>
            <w:rFonts w:ascii="Times New Roman" w:hAnsi="Times New Roman" w:hint="eastAsia"/>
            <w:sz w:val="24"/>
            <w:szCs w:val="24"/>
          </w:rPr>
          <w:t>20</w:t>
        </w:r>
      </w:ins>
      <w:ins w:id="1457" w:author="3287215331@qq.com" w:date="2018-12-31T22:01:00Z">
        <w:r>
          <w:rPr>
            <w:rFonts w:ascii="Times New Roman" w:hAnsi="Times New Roman" w:hint="eastAsia"/>
            <w:sz w:val="24"/>
            <w:szCs w:val="24"/>
          </w:rPr>
          <w:t>09</w:t>
        </w:r>
      </w:ins>
      <w:ins w:id="1458" w:author="3287215331@qq.com" w:date="2018-12-31T21:59:00Z">
        <w:r>
          <w:rPr>
            <w:rFonts w:ascii="Times New Roman" w:hAnsi="Times New Roman"/>
            <w:sz w:val="24"/>
            <w:szCs w:val="24"/>
          </w:rPr>
          <w:t>：</w:t>
        </w:r>
      </w:ins>
      <w:ins w:id="1459" w:author="3287215331@qq.com" w:date="2018-12-31T22:01:00Z">
        <w:r>
          <w:rPr>
            <w:rFonts w:ascii="Times New Roman" w:hAnsi="Times New Roman" w:hint="eastAsia"/>
            <w:sz w:val="24"/>
            <w:szCs w:val="24"/>
          </w:rPr>
          <w:t>08</w:t>
        </w:r>
      </w:ins>
      <w:ins w:id="1460" w:author="3287215331@qq.com" w:date="2018-12-31T21:59:00Z">
        <w:r>
          <w:rPr>
            <w:rFonts w:ascii="Times New Roman" w:hAnsi="Times New Roman" w:hint="eastAsia"/>
            <w:sz w:val="24"/>
            <w:szCs w:val="24"/>
          </w:rPr>
          <w:t>-1</w:t>
        </w:r>
      </w:ins>
      <w:ins w:id="1461" w:author="3287215331@qq.com" w:date="2018-12-31T22:01:00Z">
        <w:r>
          <w:rPr>
            <w:rFonts w:ascii="Times New Roman" w:hAnsi="Times New Roman" w:hint="eastAsia"/>
            <w:sz w:val="24"/>
            <w:szCs w:val="24"/>
          </w:rPr>
          <w:t>6</w:t>
        </w:r>
      </w:ins>
      <w:ins w:id="1462" w:author="3287215331@qq.com" w:date="2018-12-31T21:59:00Z">
        <w:r>
          <w:rPr>
            <w:rFonts w:ascii="Times New Roman" w:hAnsi="Times New Roman"/>
            <w:sz w:val="24"/>
            <w:szCs w:val="24"/>
          </w:rPr>
          <w:t xml:space="preserve">. </w:t>
        </w:r>
      </w:ins>
      <w:ins w:id="1463" w:author="3287215331@qq.com" w:date="2018-12-31T22:00:00Z">
        <w:r w:rsidRPr="007D2BED">
          <w:rPr>
            <w:rFonts w:ascii="Times New Roman" w:hAnsi="Times New Roman"/>
            <w:sz w:val="24"/>
            <w:szCs w:val="24"/>
          </w:rPr>
          <w:t>http://www.kuqin.com/language/20090806/66164.html</w:t>
        </w:r>
      </w:ins>
    </w:p>
    <w:p w:rsidR="00996615" w:rsidRDefault="007D2BED">
      <w:pPr>
        <w:pStyle w:val="a7"/>
        <w:adjustRightInd w:val="0"/>
        <w:snapToGrid w:val="0"/>
        <w:ind w:left="523" w:hangingChars="218" w:hanging="523"/>
        <w:rPr>
          <w:ins w:id="1464" w:author="3287215331@qq.com" w:date="2018-12-31T22:04:00Z"/>
          <w:rFonts w:ascii="Times New Roman" w:hAnsi="Times New Roman"/>
          <w:sz w:val="24"/>
          <w:szCs w:val="24"/>
        </w:rPr>
      </w:pPr>
      <w:ins w:id="1465" w:author="3287215331@qq.com" w:date="2018-12-31T22:02:00Z">
        <w:r>
          <w:rPr>
            <w:rFonts w:ascii="Times New Roman" w:hAnsi="Times New Roman"/>
            <w:sz w:val="24"/>
            <w:szCs w:val="24"/>
          </w:rPr>
          <w:t xml:space="preserve">[3]  </w:t>
        </w:r>
      </w:ins>
      <w:ins w:id="1466" w:author="3287215331@qq.com" w:date="2018-12-31T22:03:00Z">
        <w:r w:rsidR="00996615">
          <w:rPr>
            <w:rFonts w:ascii="Times New Roman" w:hAnsi="Times New Roman" w:hint="eastAsia"/>
            <w:sz w:val="24"/>
            <w:szCs w:val="24"/>
          </w:rPr>
          <w:t>乐于其中</w:t>
        </w:r>
        <w:r w:rsidR="00996615">
          <w:rPr>
            <w:rFonts w:ascii="Times New Roman" w:hAnsi="Times New Roman" w:hint="eastAsia"/>
            <w:sz w:val="24"/>
            <w:szCs w:val="24"/>
          </w:rPr>
          <w:t>.</w:t>
        </w:r>
        <w:r w:rsidR="00996615">
          <w:rPr>
            <w:rFonts w:ascii="Times New Roman" w:hAnsi="Times New Roman"/>
            <w:sz w:val="24"/>
            <w:szCs w:val="24"/>
          </w:rPr>
          <w:t xml:space="preserve"> </w:t>
        </w:r>
        <w:r w:rsidR="00996615">
          <w:rPr>
            <w:rFonts w:ascii="Times New Roman" w:hAnsi="Times New Roman" w:hint="eastAsia"/>
            <w:sz w:val="24"/>
            <w:szCs w:val="24"/>
          </w:rPr>
          <w:t>C</w:t>
        </w:r>
        <w:r w:rsidR="00996615">
          <w:rPr>
            <w:rFonts w:ascii="Times New Roman" w:hAnsi="Times New Roman"/>
            <w:sz w:val="24"/>
            <w:szCs w:val="24"/>
          </w:rPr>
          <w:t>SDN</w:t>
        </w:r>
      </w:ins>
      <w:ins w:id="1467" w:author="3287215331@qq.com" w:date="2018-12-31T22:02:00Z">
        <w:r>
          <w:rPr>
            <w:rFonts w:ascii="Times New Roman" w:hAnsi="Times New Roman"/>
            <w:sz w:val="24"/>
            <w:szCs w:val="24"/>
          </w:rPr>
          <w:t xml:space="preserve">. </w:t>
        </w:r>
      </w:ins>
      <w:ins w:id="1468" w:author="3287215331@qq.com" w:date="2018-12-31T22:03:00Z">
        <w:r w:rsidR="00996615">
          <w:rPr>
            <w:rFonts w:ascii="Times New Roman" w:hAnsi="Times New Roman" w:hint="eastAsia"/>
            <w:sz w:val="24"/>
            <w:szCs w:val="24"/>
          </w:rPr>
          <w:t>编译器工作流程详解</w:t>
        </w:r>
      </w:ins>
      <w:ins w:id="1469" w:author="3287215331@qq.com" w:date="2018-12-31T22:02:00Z">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20</w:t>
        </w:r>
      </w:ins>
      <w:ins w:id="1470" w:author="3287215331@qq.com" w:date="2018-12-31T22:03:00Z">
        <w:r w:rsidR="00996615">
          <w:rPr>
            <w:rFonts w:ascii="Times New Roman" w:hAnsi="Times New Roman"/>
            <w:sz w:val="24"/>
            <w:szCs w:val="24"/>
          </w:rPr>
          <w:t>14</w:t>
        </w:r>
      </w:ins>
      <w:ins w:id="1471" w:author="3287215331@qq.com" w:date="2018-12-31T22:02:00Z">
        <w:r>
          <w:rPr>
            <w:rFonts w:ascii="Times New Roman" w:hAnsi="Times New Roman"/>
            <w:sz w:val="24"/>
            <w:szCs w:val="24"/>
          </w:rPr>
          <w:t>：</w:t>
        </w:r>
        <w:r>
          <w:rPr>
            <w:rFonts w:ascii="Times New Roman" w:hAnsi="Times New Roman" w:hint="eastAsia"/>
            <w:sz w:val="24"/>
            <w:szCs w:val="24"/>
          </w:rPr>
          <w:t>0</w:t>
        </w:r>
      </w:ins>
      <w:ins w:id="1472" w:author="3287215331@qq.com" w:date="2018-12-31T22:03:00Z">
        <w:r w:rsidR="00996615">
          <w:rPr>
            <w:rFonts w:ascii="Times New Roman" w:hAnsi="Times New Roman"/>
            <w:sz w:val="24"/>
            <w:szCs w:val="24"/>
          </w:rPr>
          <w:t>4</w:t>
        </w:r>
      </w:ins>
      <w:ins w:id="1473" w:author="3287215331@qq.com" w:date="2018-12-31T22:02:00Z">
        <w:r>
          <w:rPr>
            <w:rFonts w:ascii="Times New Roman" w:hAnsi="Times New Roman" w:hint="eastAsia"/>
            <w:sz w:val="24"/>
            <w:szCs w:val="24"/>
          </w:rPr>
          <w:t>-</w:t>
        </w:r>
      </w:ins>
      <w:ins w:id="1474" w:author="3287215331@qq.com" w:date="2018-12-31T22:03:00Z">
        <w:r w:rsidR="00996615">
          <w:rPr>
            <w:rFonts w:ascii="Times New Roman" w:hAnsi="Times New Roman"/>
            <w:sz w:val="24"/>
            <w:szCs w:val="24"/>
          </w:rPr>
          <w:t>27</w:t>
        </w:r>
      </w:ins>
      <w:ins w:id="1475" w:author="3287215331@qq.com" w:date="2018-12-31T22:02:00Z">
        <w:r>
          <w:rPr>
            <w:rFonts w:ascii="Times New Roman" w:hAnsi="Times New Roman"/>
            <w:sz w:val="24"/>
            <w:szCs w:val="24"/>
          </w:rPr>
          <w:t xml:space="preserve">. </w:t>
        </w:r>
      </w:ins>
      <w:ins w:id="1476" w:author="3287215331@qq.com" w:date="2018-12-31T22:04:00Z">
        <w:r w:rsidR="00996615" w:rsidRPr="00996615">
          <w:rPr>
            <w:rFonts w:ascii="Times New Roman" w:hAnsi="Times New Roman"/>
            <w:sz w:val="24"/>
            <w:szCs w:val="24"/>
          </w:rPr>
          <w:t>https://blog.csdn.net/u012491514/article/details/24590467</w:t>
        </w:r>
      </w:ins>
      <w:ins w:id="1477" w:author="3287215331@qq.com" w:date="2018-12-31T21:59:00Z">
        <w:r w:rsidDel="007D2BED">
          <w:rPr>
            <w:rFonts w:ascii="Times New Roman" w:hAnsi="Times New Roman"/>
            <w:sz w:val="24"/>
            <w:szCs w:val="24"/>
          </w:rPr>
          <w:t xml:space="preserve"> </w:t>
        </w:r>
      </w:ins>
    </w:p>
    <w:p w:rsidR="00996615" w:rsidRDefault="00996615" w:rsidP="00996615">
      <w:pPr>
        <w:pStyle w:val="a7"/>
        <w:adjustRightInd w:val="0"/>
        <w:snapToGrid w:val="0"/>
        <w:ind w:left="523" w:hangingChars="218" w:hanging="523"/>
        <w:rPr>
          <w:ins w:id="1478" w:author="3287215331@qq.com" w:date="2018-12-31T22:04:00Z"/>
          <w:rFonts w:ascii="Times New Roman" w:hAnsi="Times New Roman"/>
          <w:sz w:val="24"/>
          <w:szCs w:val="24"/>
        </w:rPr>
      </w:pPr>
      <w:ins w:id="1479" w:author="3287215331@qq.com" w:date="2018-12-31T22:04:00Z">
        <w:r>
          <w:rPr>
            <w:rFonts w:ascii="Times New Roman" w:hAnsi="Times New Roman"/>
            <w:sz w:val="24"/>
            <w:szCs w:val="24"/>
          </w:rPr>
          <w:t xml:space="preserve">[4]  </w:t>
        </w:r>
        <w:r>
          <w:rPr>
            <w:rFonts w:ascii="Times New Roman" w:hAnsi="Times New Roman" w:hint="eastAsia"/>
            <w:sz w:val="24"/>
            <w:szCs w:val="24"/>
          </w:rPr>
          <w:t>网络用户</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阿里云</w:t>
        </w:r>
        <w:r>
          <w:rPr>
            <w:rFonts w:ascii="Times New Roman" w:hAnsi="Times New Roman"/>
            <w:sz w:val="24"/>
            <w:szCs w:val="24"/>
          </w:rPr>
          <w:t xml:space="preserve">. </w:t>
        </w:r>
      </w:ins>
      <w:ins w:id="1480" w:author="3287215331@qq.com" w:date="2018-12-31T22:05:00Z">
        <w:r w:rsidRPr="00996615">
          <w:rPr>
            <w:rFonts w:ascii="Times New Roman" w:hAnsi="Times New Roman" w:hint="eastAsia"/>
            <w:sz w:val="24"/>
            <w:szCs w:val="24"/>
          </w:rPr>
          <w:t>ELF</w:t>
        </w:r>
        <w:r w:rsidRPr="00996615">
          <w:rPr>
            <w:rFonts w:ascii="Times New Roman" w:hAnsi="Times New Roman" w:hint="eastAsia"/>
            <w:sz w:val="24"/>
            <w:szCs w:val="24"/>
          </w:rPr>
          <w:t>格式文件符号表全解析及</w:t>
        </w:r>
        <w:r w:rsidRPr="00996615">
          <w:rPr>
            <w:rFonts w:ascii="Times New Roman" w:hAnsi="Times New Roman" w:hint="eastAsia"/>
            <w:sz w:val="24"/>
            <w:szCs w:val="24"/>
          </w:rPr>
          <w:t>readelf</w:t>
        </w:r>
        <w:r w:rsidRPr="00996615">
          <w:rPr>
            <w:rFonts w:ascii="Times New Roman" w:hAnsi="Times New Roman" w:hint="eastAsia"/>
            <w:sz w:val="24"/>
            <w:szCs w:val="24"/>
          </w:rPr>
          <w:t>命令使用方法</w:t>
        </w:r>
      </w:ins>
      <w:ins w:id="1481" w:author="3287215331@qq.com" w:date="2018-12-31T22:04:00Z">
        <w:r w:rsidRPr="00996615">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20</w:t>
        </w:r>
        <w:r>
          <w:rPr>
            <w:rFonts w:ascii="Times New Roman" w:hAnsi="Times New Roman"/>
            <w:sz w:val="24"/>
            <w:szCs w:val="24"/>
          </w:rPr>
          <w:t>1</w:t>
        </w:r>
      </w:ins>
      <w:ins w:id="1482" w:author="3287215331@qq.com" w:date="2018-12-31T22:05:00Z">
        <w:r>
          <w:rPr>
            <w:rFonts w:ascii="Times New Roman" w:hAnsi="Times New Roman" w:hint="eastAsia"/>
            <w:sz w:val="24"/>
            <w:szCs w:val="24"/>
          </w:rPr>
          <w:t>8</w:t>
        </w:r>
      </w:ins>
      <w:ins w:id="1483" w:author="3287215331@qq.com" w:date="2018-12-31T22:04:00Z">
        <w:r>
          <w:rPr>
            <w:rFonts w:ascii="Times New Roman" w:hAnsi="Times New Roman"/>
            <w:sz w:val="24"/>
            <w:szCs w:val="24"/>
          </w:rPr>
          <w:t>：</w:t>
        </w:r>
        <w:r>
          <w:rPr>
            <w:rFonts w:ascii="Times New Roman" w:hAnsi="Times New Roman" w:hint="eastAsia"/>
            <w:sz w:val="24"/>
            <w:szCs w:val="24"/>
          </w:rPr>
          <w:t>0</w:t>
        </w:r>
      </w:ins>
      <w:ins w:id="1484" w:author="3287215331@qq.com" w:date="2018-12-31T22:05:00Z">
        <w:r>
          <w:rPr>
            <w:rFonts w:ascii="Times New Roman" w:hAnsi="Times New Roman" w:hint="eastAsia"/>
            <w:sz w:val="24"/>
            <w:szCs w:val="24"/>
          </w:rPr>
          <w:t>7</w:t>
        </w:r>
      </w:ins>
      <w:ins w:id="1485" w:author="3287215331@qq.com" w:date="2018-12-31T22:04:00Z">
        <w:r>
          <w:rPr>
            <w:rFonts w:ascii="Times New Roman" w:hAnsi="Times New Roman" w:hint="eastAsia"/>
            <w:sz w:val="24"/>
            <w:szCs w:val="24"/>
          </w:rPr>
          <w:t>-</w:t>
        </w:r>
      </w:ins>
      <w:ins w:id="1486" w:author="3287215331@qq.com" w:date="2018-12-31T22:05:00Z">
        <w:r>
          <w:rPr>
            <w:rFonts w:ascii="Times New Roman" w:hAnsi="Times New Roman" w:hint="eastAsia"/>
            <w:sz w:val="24"/>
            <w:szCs w:val="24"/>
          </w:rPr>
          <w:t>19</w:t>
        </w:r>
      </w:ins>
      <w:ins w:id="1487" w:author="3287215331@qq.com" w:date="2018-12-31T22:04:00Z">
        <w:r>
          <w:rPr>
            <w:rFonts w:ascii="Times New Roman" w:hAnsi="Times New Roman"/>
            <w:sz w:val="24"/>
            <w:szCs w:val="24"/>
          </w:rPr>
          <w:t xml:space="preserve">. </w:t>
        </w:r>
        <w:r w:rsidRPr="00996615">
          <w:rPr>
            <w:rFonts w:ascii="Times New Roman" w:hAnsi="Times New Roman"/>
            <w:sz w:val="24"/>
            <w:szCs w:val="24"/>
          </w:rPr>
          <w:t>https://www.aliyun.com/zixun/wenji/1246586.html</w:t>
        </w:r>
        <w:r w:rsidDel="007D2BED">
          <w:rPr>
            <w:rFonts w:ascii="Times New Roman" w:hAnsi="Times New Roman"/>
            <w:sz w:val="24"/>
            <w:szCs w:val="24"/>
          </w:rPr>
          <w:t xml:space="preserve"> </w:t>
        </w:r>
      </w:ins>
    </w:p>
    <w:p w:rsidR="009C0B65" w:rsidRDefault="009C0B65" w:rsidP="009C0B65">
      <w:pPr>
        <w:pStyle w:val="a7"/>
        <w:adjustRightInd w:val="0"/>
        <w:snapToGrid w:val="0"/>
        <w:ind w:left="523" w:hangingChars="218" w:hanging="523"/>
        <w:rPr>
          <w:ins w:id="1488" w:author="3287215331@qq.com" w:date="2018-12-31T22:07:00Z"/>
          <w:rFonts w:ascii="Times New Roman" w:hAnsi="Times New Roman"/>
          <w:sz w:val="24"/>
          <w:szCs w:val="24"/>
        </w:rPr>
        <w:pPrChange w:id="1489" w:author="3287215331@qq.com" w:date="2018-12-31T22:07:00Z">
          <w:pPr>
            <w:pStyle w:val="a7"/>
            <w:adjustRightInd w:val="0"/>
            <w:snapToGrid w:val="0"/>
            <w:ind w:left="523" w:hangingChars="218" w:hanging="523"/>
          </w:pPr>
        </w:pPrChange>
      </w:pPr>
      <w:ins w:id="1490" w:author="3287215331@qq.com" w:date="2018-12-31T22:05:00Z">
        <w:r>
          <w:rPr>
            <w:rFonts w:ascii="Times New Roman" w:hAnsi="Times New Roman"/>
            <w:sz w:val="24"/>
            <w:szCs w:val="24"/>
          </w:rPr>
          <w:t>[</w:t>
        </w:r>
        <w:r>
          <w:rPr>
            <w:rFonts w:ascii="Times New Roman" w:hAnsi="Times New Roman" w:hint="eastAsia"/>
            <w:sz w:val="24"/>
            <w:szCs w:val="24"/>
          </w:rPr>
          <w:t>5</w:t>
        </w:r>
        <w:r>
          <w:rPr>
            <w:rFonts w:ascii="Times New Roman" w:hAnsi="Times New Roman"/>
            <w:sz w:val="24"/>
            <w:szCs w:val="24"/>
          </w:rPr>
          <w:t xml:space="preserve">] </w:t>
        </w:r>
      </w:ins>
      <w:ins w:id="1491" w:author="3287215331@qq.com" w:date="2018-12-31T22:07:00Z">
        <w:r>
          <w:rPr>
            <w:rFonts w:ascii="Times New Roman" w:hAnsi="Times New Roman"/>
            <w:sz w:val="24"/>
            <w:szCs w:val="24"/>
          </w:rPr>
          <w:t>ORACLE</w:t>
        </w:r>
      </w:ins>
      <w:ins w:id="1492" w:author="3287215331@qq.com" w:date="2018-12-31T22:05:00Z">
        <w:r>
          <w:rPr>
            <w:rFonts w:ascii="Times New Roman" w:hAnsi="Times New Roman"/>
            <w:sz w:val="24"/>
            <w:szCs w:val="24"/>
          </w:rPr>
          <w:t>.</w:t>
        </w:r>
      </w:ins>
      <w:ins w:id="1493" w:author="3287215331@qq.com" w:date="2018-12-31T22:06:00Z">
        <w:r>
          <w:rPr>
            <w:rFonts w:ascii="Times New Roman" w:hAnsi="Times New Roman" w:hint="eastAsia"/>
            <w:sz w:val="24"/>
            <w:szCs w:val="24"/>
          </w:rPr>
          <w:t>链接程序和库指南</w:t>
        </w:r>
      </w:ins>
      <w:ins w:id="1494" w:author="3287215331@qq.com" w:date="2018-12-31T22:05:00Z">
        <w:r w:rsidRPr="00996615">
          <w:rPr>
            <w:rFonts w:ascii="Times New Roman" w:hAnsi="Times New Roman" w:hint="eastAsia"/>
            <w:sz w:val="24"/>
            <w:szCs w:val="24"/>
          </w:rPr>
          <w:t>.</w:t>
        </w:r>
        <w:r>
          <w:rPr>
            <w:rFonts w:ascii="Times New Roman" w:hAnsi="Times New Roman"/>
            <w:sz w:val="24"/>
            <w:szCs w:val="24"/>
          </w:rPr>
          <w:t xml:space="preserve"> </w:t>
        </w:r>
      </w:ins>
      <w:ins w:id="1495" w:author="3287215331@qq.com" w:date="2018-12-31T22:06:00Z">
        <w:r w:rsidRPr="009C0B65">
          <w:rPr>
            <w:rFonts w:ascii="Times New Roman" w:hAnsi="Times New Roman"/>
            <w:sz w:val="24"/>
            <w:szCs w:val="24"/>
          </w:rPr>
          <w:t>https://docs.oracle.com/cd/E38902_01/html/E38861/chapter6-54839.html#gentextid-15180</w:t>
        </w:r>
      </w:ins>
      <w:ins w:id="1496" w:author="3287215331@qq.com" w:date="2018-12-31T22:05:00Z">
        <w:r w:rsidDel="007D2BED">
          <w:rPr>
            <w:rFonts w:ascii="Times New Roman" w:hAnsi="Times New Roman"/>
            <w:sz w:val="24"/>
            <w:szCs w:val="24"/>
          </w:rPr>
          <w:t xml:space="preserve"> </w:t>
        </w:r>
      </w:ins>
    </w:p>
    <w:p w:rsidR="009C0B65" w:rsidRDefault="00C42DA9" w:rsidP="009C0B65">
      <w:pPr>
        <w:pStyle w:val="a7"/>
        <w:adjustRightInd w:val="0"/>
        <w:snapToGrid w:val="0"/>
        <w:ind w:left="523" w:hangingChars="218" w:hanging="523"/>
        <w:rPr>
          <w:ins w:id="1497" w:author="3287215331@qq.com" w:date="2018-12-31T22:07:00Z"/>
          <w:rFonts w:ascii="Times New Roman" w:hAnsi="Times New Roman"/>
          <w:sz w:val="24"/>
          <w:szCs w:val="24"/>
        </w:rPr>
      </w:pPr>
      <w:ins w:id="1498" w:author="3287215331@qq.com" w:date="2018-12-31T22:07:00Z">
        <w:r>
          <w:rPr>
            <w:rFonts w:ascii="Times New Roman" w:hAnsi="Times New Roman"/>
            <w:sz w:val="24"/>
            <w:szCs w:val="24"/>
          </w:rPr>
          <w:t>[</w:t>
        </w:r>
      </w:ins>
      <w:ins w:id="1499" w:author="3287215331@qq.com" w:date="2018-12-31T22:09:00Z">
        <w:r>
          <w:rPr>
            <w:rFonts w:ascii="Times New Roman" w:hAnsi="Times New Roman" w:hint="eastAsia"/>
            <w:sz w:val="24"/>
            <w:szCs w:val="24"/>
          </w:rPr>
          <w:t>6</w:t>
        </w:r>
      </w:ins>
      <w:ins w:id="1500" w:author="3287215331@qq.com" w:date="2018-12-31T22:12:00Z">
        <w:r w:rsidR="008D58E7">
          <w:rPr>
            <w:rFonts w:ascii="Times New Roman" w:hAnsi="Times New Roman"/>
            <w:sz w:val="24"/>
            <w:szCs w:val="24"/>
          </w:rPr>
          <w:t>]</w:t>
        </w:r>
      </w:ins>
      <w:ins w:id="1501" w:author="3287215331@qq.com" w:date="2018-12-31T22:09:00Z">
        <w:r>
          <w:rPr>
            <w:rFonts w:ascii="Times New Roman" w:hAnsi="Times New Roman" w:hint="eastAsia"/>
            <w:sz w:val="24"/>
            <w:szCs w:val="24"/>
          </w:rPr>
          <w:t>冰凌块儿</w:t>
        </w:r>
      </w:ins>
      <w:ins w:id="1502" w:author="3287215331@qq.com" w:date="2018-12-31T22:07:00Z">
        <w:r w:rsidR="009C0B65">
          <w:rPr>
            <w:rFonts w:ascii="Times New Roman" w:hAnsi="Times New Roman"/>
            <w:sz w:val="24"/>
            <w:szCs w:val="24"/>
          </w:rPr>
          <w:t>.</w:t>
        </w:r>
      </w:ins>
      <w:ins w:id="1503" w:author="3287215331@qq.com" w:date="2018-12-31T22:08:00Z">
        <w:r>
          <w:rPr>
            <w:rFonts w:ascii="Times New Roman" w:hAnsi="Times New Roman" w:hint="eastAsia"/>
            <w:sz w:val="24"/>
            <w:szCs w:val="24"/>
          </w:rPr>
          <w:t>动态链接过程之重定位</w:t>
        </w:r>
      </w:ins>
      <w:ins w:id="1504" w:author="3287215331@qq.com" w:date="2018-12-31T22:07:00Z">
        <w:r w:rsidR="009C0B65" w:rsidRPr="00996615">
          <w:rPr>
            <w:rFonts w:ascii="Times New Roman" w:hAnsi="Times New Roman" w:hint="eastAsia"/>
            <w:sz w:val="24"/>
            <w:szCs w:val="24"/>
          </w:rPr>
          <w:t>.</w:t>
        </w:r>
        <w:r w:rsidR="009C0B65">
          <w:rPr>
            <w:rFonts w:ascii="Times New Roman" w:hAnsi="Times New Roman"/>
            <w:sz w:val="24"/>
            <w:szCs w:val="24"/>
          </w:rPr>
          <w:t xml:space="preserve">  </w:t>
        </w:r>
      </w:ins>
      <w:ins w:id="1505" w:author="3287215331@qq.com" w:date="2018-12-31T22:08:00Z">
        <w:r w:rsidR="009C0B65" w:rsidRPr="009C0B65">
          <w:rPr>
            <w:rFonts w:ascii="Times New Roman" w:hAnsi="Times New Roman"/>
            <w:sz w:val="24"/>
            <w:szCs w:val="24"/>
          </w:rPr>
          <w:t>http://blog.chinaunix.net/uid-24669930-id-4294759.html</w:t>
        </w:r>
      </w:ins>
      <w:ins w:id="1506" w:author="3287215331@qq.com" w:date="2018-12-31T22:07:00Z">
        <w:r w:rsidR="009C0B65" w:rsidDel="007D2BED">
          <w:rPr>
            <w:rFonts w:ascii="Times New Roman" w:hAnsi="Times New Roman"/>
            <w:sz w:val="24"/>
            <w:szCs w:val="24"/>
          </w:rPr>
          <w:t xml:space="preserve"> </w:t>
        </w:r>
      </w:ins>
    </w:p>
    <w:p w:rsidR="006E1CE8" w:rsidRDefault="00131410" w:rsidP="009C0B65">
      <w:pPr>
        <w:pStyle w:val="a7"/>
        <w:adjustRightInd w:val="0"/>
        <w:snapToGrid w:val="0"/>
        <w:ind w:left="523" w:hangingChars="218" w:hanging="523"/>
        <w:rPr>
          <w:ins w:id="1507" w:author="3287215331@qq.com" w:date="2018-12-31T22:10:00Z"/>
          <w:rFonts w:ascii="Times New Roman" w:hAnsi="Times New Roman"/>
          <w:sz w:val="24"/>
          <w:szCs w:val="24"/>
        </w:rPr>
        <w:pPrChange w:id="1508" w:author="3287215331@qq.com" w:date="2018-12-31T22:07:00Z">
          <w:pPr>
            <w:pStyle w:val="a7"/>
            <w:adjustRightInd w:val="0"/>
            <w:snapToGrid w:val="0"/>
            <w:ind w:left="523" w:hangingChars="218" w:hanging="523"/>
          </w:pPr>
        </w:pPrChange>
      </w:pPr>
      <w:ins w:id="1509" w:author="3287215331@qq.com" w:date="2018-12-31T22:09:00Z">
        <w:r>
          <w:rPr>
            <w:rFonts w:ascii="Times New Roman" w:hAnsi="Times New Roman"/>
            <w:sz w:val="24"/>
            <w:szCs w:val="24"/>
          </w:rPr>
          <w:t>[</w:t>
        </w:r>
      </w:ins>
      <w:ins w:id="1510" w:author="3287215331@qq.com" w:date="2018-12-31T22:10:00Z">
        <w:r w:rsidR="006E1CE8">
          <w:rPr>
            <w:rFonts w:ascii="Times New Roman" w:hAnsi="Times New Roman" w:hint="eastAsia"/>
            <w:sz w:val="24"/>
            <w:szCs w:val="24"/>
          </w:rPr>
          <w:t>7</w:t>
        </w:r>
      </w:ins>
      <w:ins w:id="1511" w:author="3287215331@qq.com" w:date="2018-12-31T22:09:00Z">
        <w:r>
          <w:rPr>
            <w:rFonts w:ascii="Times New Roman" w:hAnsi="Times New Roman"/>
            <w:sz w:val="24"/>
            <w:szCs w:val="24"/>
          </w:rPr>
          <w:t>]</w:t>
        </w:r>
      </w:ins>
      <w:ins w:id="1512" w:author="3287215331@qq.com" w:date="2018-12-31T22:10:00Z">
        <w:r w:rsidR="00E32177" w:rsidRPr="00E32177">
          <w:rPr>
            <w:rFonts w:ascii="Times New Roman" w:hAnsi="Times New Roman" w:hint="eastAsia"/>
            <w:sz w:val="24"/>
            <w:szCs w:val="24"/>
          </w:rPr>
          <w:t xml:space="preserve">printf </w:t>
        </w:r>
        <w:r w:rsidR="00E32177" w:rsidRPr="00E32177">
          <w:rPr>
            <w:rFonts w:ascii="Times New Roman" w:hAnsi="Times New Roman" w:hint="eastAsia"/>
            <w:sz w:val="24"/>
            <w:szCs w:val="24"/>
          </w:rPr>
          <w:t>函数实现的深入剖析</w:t>
        </w:r>
      </w:ins>
      <w:ins w:id="1513" w:author="3287215331@qq.com" w:date="2018-12-31T22:09:00Z">
        <w:r w:rsidRPr="00996615">
          <w:rPr>
            <w:rFonts w:ascii="Times New Roman" w:hAnsi="Times New Roman" w:hint="eastAsia"/>
            <w:sz w:val="24"/>
            <w:szCs w:val="24"/>
          </w:rPr>
          <w:t>.</w:t>
        </w:r>
        <w:r>
          <w:rPr>
            <w:rFonts w:ascii="Times New Roman" w:hAnsi="Times New Roman"/>
            <w:sz w:val="24"/>
            <w:szCs w:val="24"/>
          </w:rPr>
          <w:t xml:space="preserve">  </w:t>
        </w:r>
        <w:r w:rsidRPr="00131410">
          <w:rPr>
            <w:rFonts w:ascii="Times New Roman" w:hAnsi="Times New Roman"/>
            <w:sz w:val="24"/>
            <w:szCs w:val="24"/>
          </w:rPr>
          <w:t>https://www.cnblogs.com/pianist/p/3315801.html</w:t>
        </w:r>
      </w:ins>
    </w:p>
    <w:p w:rsidR="000B6263" w:rsidRPr="007D2BED" w:rsidDel="007D2BED" w:rsidRDefault="006E1CE8" w:rsidP="009C0B65">
      <w:pPr>
        <w:pStyle w:val="a7"/>
        <w:adjustRightInd w:val="0"/>
        <w:snapToGrid w:val="0"/>
        <w:ind w:left="523" w:hangingChars="218" w:hanging="523"/>
        <w:rPr>
          <w:del w:id="1514" w:author="3287215331@qq.com" w:date="2018-12-31T21:59:00Z"/>
          <w:rFonts w:ascii="Times New Roman" w:hAnsi="Times New Roman"/>
          <w:sz w:val="24"/>
          <w:szCs w:val="24"/>
          <w:rPrChange w:id="1515" w:author="3287215331@qq.com" w:date="2018-12-31T22:02:00Z">
            <w:rPr>
              <w:del w:id="1516" w:author="3287215331@qq.com" w:date="2018-12-31T21:59:00Z"/>
              <w:rFonts w:ascii="Times New Roman" w:hAnsi="Times New Roman"/>
              <w:kern w:val="0"/>
              <w:sz w:val="24"/>
              <w:szCs w:val="24"/>
            </w:rPr>
          </w:rPrChange>
        </w:rPr>
        <w:pPrChange w:id="1517" w:author="3287215331@qq.com" w:date="2018-12-31T22:07:00Z">
          <w:pPr>
            <w:pStyle w:val="a7"/>
            <w:adjustRightInd w:val="0"/>
            <w:snapToGrid w:val="0"/>
            <w:ind w:left="523" w:hangingChars="218" w:hanging="523"/>
          </w:pPr>
        </w:pPrChange>
      </w:pPr>
      <w:ins w:id="1518" w:author="3287215331@qq.com" w:date="2018-12-31T22:10:00Z">
        <w:r>
          <w:rPr>
            <w:rFonts w:ascii="Times New Roman" w:hAnsi="Times New Roman"/>
            <w:sz w:val="24"/>
            <w:szCs w:val="24"/>
          </w:rPr>
          <w:t>[8]</w:t>
        </w:r>
      </w:ins>
      <w:ins w:id="1519" w:author="3287215331@qq.com" w:date="2018-12-31T22:16:00Z">
        <w:r w:rsidR="001E75F9">
          <w:rPr>
            <w:rFonts w:ascii="Times New Roman" w:hAnsi="Times New Roman"/>
            <w:sz w:val="24"/>
            <w:szCs w:val="24"/>
          </w:rPr>
          <w:t xml:space="preserve">Randal E. </w:t>
        </w:r>
        <w:r w:rsidR="001E75F9">
          <w:t>Bryant</w:t>
        </w:r>
      </w:ins>
      <w:ins w:id="1520" w:author="3287215331@qq.com" w:date="2018-12-31T22:17:00Z">
        <w:r w:rsidR="001E75F9">
          <w:t>, David R. O'Hallaon</w:t>
        </w:r>
      </w:ins>
      <w:ins w:id="1521" w:author="3287215331@qq.com" w:date="2018-12-31T22:15:00Z">
        <w:r w:rsidR="001E75F9" w:rsidRPr="001E75F9">
          <w:rPr>
            <w:rFonts w:ascii="Times New Roman" w:hAnsi="Times New Roman" w:hint="eastAsia"/>
            <w:sz w:val="24"/>
            <w:szCs w:val="24"/>
          </w:rPr>
          <w:t xml:space="preserve">. </w:t>
        </w:r>
      </w:ins>
      <w:ins w:id="1522" w:author="3287215331@qq.com" w:date="2018-12-31T22:20:00Z">
        <w:r w:rsidR="002E7D3D">
          <w:rPr>
            <w:rFonts w:ascii="Times New Roman" w:hAnsi="Times New Roman" w:hint="eastAsia"/>
            <w:sz w:val="24"/>
            <w:szCs w:val="24"/>
          </w:rPr>
          <w:t>深入理解计算机系统</w:t>
        </w:r>
        <w:r w:rsidR="002E7D3D">
          <w:rPr>
            <w:rFonts w:ascii="Times New Roman" w:hAnsi="Times New Roman" w:hint="eastAsia"/>
            <w:sz w:val="24"/>
            <w:szCs w:val="24"/>
          </w:rPr>
          <w:t>.</w:t>
        </w:r>
      </w:ins>
      <w:ins w:id="1523" w:author="3287215331@qq.com" w:date="2018-12-31T22:21:00Z">
        <w:r w:rsidR="002E7D3D">
          <w:rPr>
            <w:rFonts w:ascii="Times New Roman" w:hAnsi="Times New Roman"/>
            <w:sz w:val="24"/>
            <w:szCs w:val="24"/>
          </w:rPr>
          <w:t xml:space="preserve"> </w:t>
        </w:r>
        <w:r w:rsidR="002E7D3D">
          <w:rPr>
            <w:rFonts w:ascii="Times New Roman" w:hAnsi="Times New Roman" w:hint="eastAsia"/>
            <w:sz w:val="24"/>
            <w:szCs w:val="24"/>
          </w:rPr>
          <w:t>第三版</w:t>
        </w:r>
        <w:r w:rsidR="002E7D3D">
          <w:rPr>
            <w:rFonts w:ascii="Times New Roman" w:hAnsi="Times New Roman" w:hint="eastAsia"/>
            <w:sz w:val="24"/>
            <w:szCs w:val="24"/>
          </w:rPr>
          <w:t>.</w:t>
        </w:r>
        <w:r w:rsidR="002E7D3D">
          <w:rPr>
            <w:rFonts w:ascii="Times New Roman" w:hAnsi="Times New Roman"/>
            <w:sz w:val="24"/>
            <w:szCs w:val="24"/>
          </w:rPr>
          <w:t xml:space="preserve"> </w:t>
        </w:r>
        <w:r w:rsidR="002E7D3D">
          <w:rPr>
            <w:rFonts w:ascii="Times New Roman" w:hAnsi="Times New Roman" w:hint="eastAsia"/>
            <w:sz w:val="24"/>
            <w:szCs w:val="24"/>
          </w:rPr>
          <w:t>北京市</w:t>
        </w:r>
        <w:r w:rsidR="00CF495E">
          <w:rPr>
            <w:rFonts w:ascii="Times New Roman" w:hAnsi="Times New Roman" w:hint="eastAsia"/>
            <w:sz w:val="24"/>
            <w:szCs w:val="24"/>
          </w:rPr>
          <w:t>：</w:t>
        </w:r>
      </w:ins>
      <w:ins w:id="1524" w:author="3287215331@qq.com" w:date="2018-12-31T22:18:00Z">
        <w:r w:rsidR="001E75F9">
          <w:rPr>
            <w:rFonts w:ascii="Times New Roman" w:hAnsi="Times New Roman" w:hint="eastAsia"/>
            <w:sz w:val="24"/>
            <w:szCs w:val="24"/>
          </w:rPr>
          <w:t>机械工业出版社</w:t>
        </w:r>
      </w:ins>
      <w:ins w:id="1525" w:author="3287215331@qq.com" w:date="2018-12-31T22:15:00Z">
        <w:r w:rsidR="002E7D3D">
          <w:rPr>
            <w:rFonts w:ascii="Times New Roman" w:hAnsi="Times New Roman" w:hint="eastAsia"/>
            <w:sz w:val="24"/>
            <w:szCs w:val="24"/>
          </w:rPr>
          <w:t>[</w:t>
        </w:r>
      </w:ins>
      <w:ins w:id="1526" w:author="3287215331@qq.com" w:date="2018-12-31T22:19:00Z">
        <w:r w:rsidR="002E7D3D">
          <w:rPr>
            <w:rFonts w:ascii="Times New Roman" w:hAnsi="Times New Roman" w:hint="eastAsia"/>
            <w:sz w:val="24"/>
            <w:szCs w:val="24"/>
          </w:rPr>
          <w:t>M</w:t>
        </w:r>
      </w:ins>
      <w:ins w:id="1527" w:author="3287215331@qq.com" w:date="2018-12-31T22:15:00Z">
        <w:r w:rsidR="001E75F9" w:rsidRPr="001E75F9">
          <w:rPr>
            <w:rFonts w:ascii="Times New Roman" w:hAnsi="Times New Roman" w:hint="eastAsia"/>
            <w:sz w:val="24"/>
            <w:szCs w:val="24"/>
          </w:rPr>
          <w:t>].</w:t>
        </w:r>
      </w:ins>
      <w:ins w:id="1528" w:author="3287215331@qq.com" w:date="2018-12-31T22:22:00Z">
        <w:r w:rsidR="004D3D75">
          <w:rPr>
            <w:rFonts w:ascii="Times New Roman" w:hAnsi="Times New Roman" w:hint="eastAsia"/>
            <w:sz w:val="24"/>
            <w:szCs w:val="24"/>
          </w:rPr>
          <w:t xml:space="preserve"> </w:t>
        </w:r>
        <w:r w:rsidR="00B86FB4">
          <w:rPr>
            <w:rFonts w:ascii="Times New Roman" w:hAnsi="Times New Roman" w:hint="eastAsia"/>
            <w:sz w:val="24"/>
            <w:szCs w:val="24"/>
          </w:rPr>
          <w:t>2018</w:t>
        </w:r>
      </w:ins>
      <w:ins w:id="1529" w:author="3287215331@qq.com" w:date="2018-12-31T22:15:00Z">
        <w:r w:rsidR="001E75F9" w:rsidRPr="001E75F9">
          <w:rPr>
            <w:rFonts w:ascii="Times New Roman" w:hAnsi="Times New Roman" w:hint="eastAsia"/>
            <w:sz w:val="24"/>
            <w:szCs w:val="24"/>
          </w:rPr>
          <w:t>：</w:t>
        </w:r>
        <w:r w:rsidR="00B86FB4">
          <w:rPr>
            <w:rFonts w:ascii="Times New Roman" w:hAnsi="Times New Roman" w:hint="eastAsia"/>
            <w:sz w:val="24"/>
            <w:szCs w:val="24"/>
          </w:rPr>
          <w:t xml:space="preserve"> </w:t>
        </w:r>
      </w:ins>
      <w:ins w:id="1530" w:author="3287215331@qq.com" w:date="2018-12-31T22:23:00Z">
        <w:r w:rsidR="00B86FB4">
          <w:rPr>
            <w:rFonts w:ascii="Times New Roman" w:hAnsi="Times New Roman" w:hint="eastAsia"/>
            <w:sz w:val="24"/>
            <w:szCs w:val="24"/>
          </w:rPr>
          <w:t>1-737</w:t>
        </w:r>
      </w:ins>
      <w:del w:id="1531" w:author="3287215331@qq.com" w:date="2018-12-31T21:59:00Z">
        <w:r w:rsidR="000B6263" w:rsidDel="007D2BED">
          <w:rPr>
            <w:rFonts w:ascii="Times New Roman" w:hAnsi="Times New Roman"/>
            <w:sz w:val="24"/>
            <w:szCs w:val="24"/>
          </w:rPr>
          <w:delText xml:space="preserve">[2]  </w:delText>
        </w:r>
        <w:r w:rsidR="000B6263" w:rsidDel="007D2BED">
          <w:rPr>
            <w:rFonts w:ascii="Times New Roman" w:hAnsi="Times New Roman"/>
            <w:kern w:val="0"/>
            <w:sz w:val="24"/>
            <w:szCs w:val="24"/>
          </w:rPr>
          <w:delText>辛希孟</w:delText>
        </w:r>
        <w:r w:rsidR="000B6263" w:rsidDel="007D2BED">
          <w:rPr>
            <w:rFonts w:ascii="Times New Roman" w:hAnsi="Times New Roman"/>
            <w:kern w:val="0"/>
            <w:sz w:val="24"/>
            <w:szCs w:val="24"/>
          </w:rPr>
          <w:delText>.</w:delText>
        </w:r>
        <w:r w:rsidR="000B6263" w:rsidDel="007D2BED">
          <w:rPr>
            <w:rFonts w:ascii="Times New Roman" w:hAnsi="Times New Roman" w:hint="eastAsia"/>
            <w:kern w:val="0"/>
            <w:sz w:val="24"/>
            <w:szCs w:val="24"/>
          </w:rPr>
          <w:delText xml:space="preserve"> </w:delText>
        </w:r>
        <w:r w:rsidR="000B6263" w:rsidDel="007D2BED">
          <w:rPr>
            <w:rFonts w:ascii="Times New Roman" w:hAnsi="Times New Roman"/>
            <w:kern w:val="0"/>
            <w:sz w:val="24"/>
            <w:szCs w:val="24"/>
          </w:rPr>
          <w:delText>信息技术与信息服务国际研讨会论文集：</w:delText>
        </w:r>
        <w:r w:rsidR="000B6263" w:rsidDel="007D2BED">
          <w:rPr>
            <w:rFonts w:ascii="Times New Roman" w:hAnsi="Times New Roman"/>
            <w:kern w:val="0"/>
            <w:sz w:val="24"/>
            <w:szCs w:val="24"/>
          </w:rPr>
          <w:delText>A</w:delText>
        </w:r>
        <w:r w:rsidR="000B6263" w:rsidDel="007D2BED">
          <w:rPr>
            <w:rFonts w:ascii="Times New Roman" w:hAnsi="Times New Roman"/>
            <w:kern w:val="0"/>
            <w:sz w:val="24"/>
            <w:szCs w:val="24"/>
          </w:rPr>
          <w:delText>集</w:delText>
        </w:r>
        <w:r w:rsidR="000B6263" w:rsidDel="007D2BED">
          <w:rPr>
            <w:rFonts w:ascii="Times New Roman" w:hAnsi="Times New Roman"/>
            <w:kern w:val="0"/>
            <w:sz w:val="24"/>
            <w:szCs w:val="24"/>
          </w:rPr>
          <w:delText>[C].</w:delText>
        </w:r>
        <w:r w:rsidR="000B6263" w:rsidDel="007D2BED">
          <w:rPr>
            <w:rFonts w:ascii="Times New Roman" w:hAnsi="Times New Roman" w:hint="eastAsia"/>
            <w:kern w:val="0"/>
            <w:sz w:val="24"/>
            <w:szCs w:val="24"/>
          </w:rPr>
          <w:delText xml:space="preserve"> </w:delText>
        </w:r>
        <w:r w:rsidR="000B6263" w:rsidDel="007D2BED">
          <w:rPr>
            <w:rFonts w:ascii="Times New Roman" w:hAnsi="Times New Roman"/>
            <w:kern w:val="0"/>
            <w:sz w:val="24"/>
            <w:szCs w:val="24"/>
          </w:rPr>
          <w:delText>北京：中国科学出版社，</w:delText>
        </w:r>
        <w:r w:rsidR="000B6263" w:rsidDel="007D2BED">
          <w:rPr>
            <w:rFonts w:ascii="Times New Roman" w:hAnsi="Times New Roman"/>
            <w:kern w:val="0"/>
            <w:sz w:val="24"/>
            <w:szCs w:val="24"/>
          </w:rPr>
          <w:delText>1999.</w:delText>
        </w:r>
      </w:del>
    </w:p>
    <w:p w:rsidR="000B6263" w:rsidDel="007D2BED" w:rsidRDefault="000B6263" w:rsidP="009C0B65">
      <w:pPr>
        <w:pStyle w:val="a7"/>
        <w:adjustRightInd w:val="0"/>
        <w:snapToGrid w:val="0"/>
        <w:ind w:left="523" w:hangingChars="218" w:hanging="523"/>
        <w:rPr>
          <w:del w:id="1532" w:author="3287215331@qq.com" w:date="2018-12-31T21:59:00Z"/>
          <w:rFonts w:ascii="Times New Roman" w:hAnsi="Times New Roman"/>
          <w:sz w:val="24"/>
          <w:szCs w:val="24"/>
        </w:rPr>
        <w:pPrChange w:id="1533" w:author="3287215331@qq.com" w:date="2018-12-31T22:07:00Z">
          <w:pPr>
            <w:pStyle w:val="a7"/>
            <w:adjustRightInd w:val="0"/>
            <w:snapToGrid w:val="0"/>
            <w:ind w:left="523" w:hangingChars="218" w:hanging="523"/>
          </w:pPr>
        </w:pPrChange>
      </w:pPr>
      <w:del w:id="1534" w:author="3287215331@qq.com" w:date="2018-12-31T21:59:00Z">
        <w:r w:rsidDel="007D2BED">
          <w:rPr>
            <w:rFonts w:ascii="Times New Roman" w:hAnsi="Times New Roman"/>
            <w:sz w:val="24"/>
            <w:szCs w:val="24"/>
          </w:rPr>
          <w:delText xml:space="preserve">[3]  </w:delText>
        </w:r>
        <w:r w:rsidDel="007D2BED">
          <w:rPr>
            <w:rFonts w:ascii="Times New Roman" w:hAnsi="Times New Roman"/>
            <w:sz w:val="24"/>
            <w:szCs w:val="24"/>
          </w:rPr>
          <w:delText>赵耀东</w:delText>
        </w:r>
        <w:r w:rsidDel="007D2BED">
          <w:rPr>
            <w:rFonts w:ascii="Times New Roman" w:hAnsi="Times New Roman"/>
            <w:sz w:val="24"/>
            <w:szCs w:val="24"/>
          </w:rPr>
          <w:delText xml:space="preserve">. </w:delText>
        </w:r>
        <w:r w:rsidDel="007D2BED">
          <w:rPr>
            <w:rFonts w:ascii="Times New Roman" w:hAnsi="Times New Roman"/>
            <w:sz w:val="24"/>
            <w:szCs w:val="24"/>
          </w:rPr>
          <w:delText>新时代的工业工程师</w:delText>
        </w:r>
        <w:r w:rsidDel="007D2BED">
          <w:rPr>
            <w:rFonts w:ascii="Times New Roman" w:hAnsi="Times New Roman"/>
            <w:sz w:val="24"/>
            <w:szCs w:val="24"/>
          </w:rPr>
          <w:delText xml:space="preserve">[M/OL]. </w:delText>
        </w:r>
        <w:r w:rsidDel="007D2BED">
          <w:rPr>
            <w:rFonts w:ascii="Times New Roman" w:hAnsi="Times New Roman"/>
            <w:sz w:val="24"/>
            <w:szCs w:val="24"/>
          </w:rPr>
          <w:delText>台北</w:delText>
        </w:r>
        <w:r w:rsidDel="007D2BED">
          <w:rPr>
            <w:rFonts w:ascii="Times New Roman" w:hAnsi="Times New Roman" w:hint="eastAsia"/>
            <w:sz w:val="24"/>
            <w:szCs w:val="24"/>
          </w:rPr>
          <w:delText>：</w:delText>
        </w:r>
        <w:r w:rsidDel="007D2BED">
          <w:rPr>
            <w:rFonts w:ascii="Times New Roman" w:hAnsi="Times New Roman"/>
            <w:sz w:val="24"/>
            <w:szCs w:val="24"/>
          </w:rPr>
          <w:delText>天下文化出版社</w:delText>
        </w:r>
        <w:r w:rsidDel="007D2BED">
          <w:rPr>
            <w:rFonts w:ascii="Times New Roman" w:hAnsi="Times New Roman" w:hint="eastAsia"/>
            <w:sz w:val="24"/>
            <w:szCs w:val="24"/>
          </w:rPr>
          <w:delText>，</w:delText>
        </w:r>
        <w:r w:rsidDel="007D2BED">
          <w:rPr>
            <w:rFonts w:ascii="Times New Roman" w:hAnsi="Times New Roman"/>
            <w:sz w:val="24"/>
            <w:szCs w:val="24"/>
          </w:rPr>
          <w:delText>1998</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[1998-09-26]. http://www.ie.nthu.edu.tw/info/ie.newie.htm</w:delText>
        </w:r>
        <w:r w:rsidDel="007D2BED">
          <w:rPr>
            <w:rFonts w:ascii="Times New Roman" w:hAnsi="Times New Roman"/>
            <w:sz w:val="24"/>
            <w:szCs w:val="24"/>
          </w:rPr>
          <w:delText>（</w:delText>
        </w:r>
        <w:r w:rsidDel="007D2BED">
          <w:rPr>
            <w:rFonts w:ascii="Times New Roman" w:hAnsi="Times New Roman"/>
            <w:sz w:val="24"/>
            <w:szCs w:val="24"/>
          </w:rPr>
          <w:delText>Big5</w:delText>
        </w:r>
        <w:r w:rsidDel="007D2BED">
          <w:rPr>
            <w:rFonts w:ascii="Times New Roman" w:hAnsi="Times New Roman"/>
            <w:sz w:val="24"/>
            <w:szCs w:val="24"/>
          </w:rPr>
          <w:delText>）</w:delText>
        </w:r>
        <w:r w:rsidDel="007D2BED">
          <w:rPr>
            <w:rFonts w:ascii="Times New Roman" w:hAnsi="Times New Roman"/>
            <w:sz w:val="24"/>
            <w:szCs w:val="24"/>
          </w:rPr>
          <w:delText>.</w:delText>
        </w:r>
      </w:del>
    </w:p>
    <w:p w:rsidR="000B6263" w:rsidDel="007D2BED" w:rsidRDefault="000B6263" w:rsidP="009C0B65">
      <w:pPr>
        <w:pStyle w:val="a7"/>
        <w:adjustRightInd w:val="0"/>
        <w:snapToGrid w:val="0"/>
        <w:ind w:left="523" w:hangingChars="218" w:hanging="523"/>
        <w:rPr>
          <w:del w:id="1535" w:author="3287215331@qq.com" w:date="2018-12-31T21:59:00Z"/>
          <w:rFonts w:ascii="Times New Roman" w:hAnsi="Times New Roman" w:hint="eastAsia"/>
          <w:sz w:val="24"/>
          <w:szCs w:val="24"/>
        </w:rPr>
        <w:pPrChange w:id="1536" w:author="3287215331@qq.com" w:date="2018-12-31T22:07:00Z">
          <w:pPr>
            <w:pStyle w:val="a7"/>
            <w:adjustRightInd w:val="0"/>
            <w:snapToGrid w:val="0"/>
            <w:ind w:left="523" w:hangingChars="218" w:hanging="523"/>
          </w:pPr>
        </w:pPrChange>
      </w:pPr>
      <w:del w:id="1537" w:author="3287215331@qq.com" w:date="2018-12-31T21:59:00Z">
        <w:r w:rsidDel="007D2BED">
          <w:rPr>
            <w:rFonts w:ascii="Times New Roman" w:hAnsi="Times New Roman" w:hint="eastAsia"/>
            <w:sz w:val="24"/>
            <w:szCs w:val="24"/>
          </w:rPr>
          <w:delText xml:space="preserve">[4]  </w:delText>
        </w:r>
        <w:r w:rsidDel="007D2BED">
          <w:rPr>
            <w:rFonts w:ascii="Times New Roman" w:hAnsi="Times New Roman"/>
            <w:sz w:val="24"/>
            <w:szCs w:val="24"/>
          </w:rPr>
          <w:delText>谌颖</w:delText>
        </w:r>
        <w:r w:rsidDel="007D2BED">
          <w:rPr>
            <w:rFonts w:ascii="Times New Roman" w:hAnsi="Times New Roman"/>
            <w:sz w:val="24"/>
            <w:szCs w:val="24"/>
          </w:rPr>
          <w:delText xml:space="preserve">. </w:delText>
        </w:r>
        <w:r w:rsidDel="007D2BED">
          <w:rPr>
            <w:rFonts w:ascii="Times New Roman" w:hAnsi="Times New Roman"/>
            <w:sz w:val="24"/>
            <w:szCs w:val="24"/>
          </w:rPr>
          <w:delText>空间交会控制理论与方法研究</w:delText>
        </w:r>
        <w:r w:rsidDel="007D2BED">
          <w:rPr>
            <w:rFonts w:ascii="Times New Roman" w:hAnsi="Times New Roman" w:hint="eastAsia"/>
            <w:sz w:val="24"/>
            <w:szCs w:val="24"/>
          </w:rPr>
          <w:delText>[D]</w:delText>
        </w:r>
        <w:r w:rsidDel="007D2BED">
          <w:rPr>
            <w:rFonts w:ascii="Times New Roman" w:hAnsi="Times New Roman"/>
            <w:sz w:val="24"/>
            <w:szCs w:val="24"/>
          </w:rPr>
          <w:delText xml:space="preserve">. </w:delText>
        </w:r>
        <w:r w:rsidDel="007D2BED">
          <w:rPr>
            <w:rFonts w:ascii="Times New Roman" w:hAnsi="Times New Roman" w:hint="eastAsia"/>
            <w:sz w:val="24"/>
            <w:szCs w:val="24"/>
          </w:rPr>
          <w:delText>哈尔滨：</w:delText>
        </w:r>
        <w:r w:rsidDel="007D2BED">
          <w:rPr>
            <w:rFonts w:ascii="Times New Roman" w:hAnsi="Times New Roman"/>
            <w:sz w:val="24"/>
            <w:szCs w:val="24"/>
          </w:rPr>
          <w:delText>哈尔滨工业大学</w:delText>
        </w:r>
        <w:r w:rsidDel="007D2BED">
          <w:rPr>
            <w:rFonts w:ascii="Times New Roman" w:hAnsi="Times New Roman" w:hint="eastAsia"/>
            <w:sz w:val="24"/>
            <w:szCs w:val="24"/>
          </w:rPr>
          <w:delText>，</w:delText>
        </w:r>
        <w:r w:rsidDel="007D2BED">
          <w:rPr>
            <w:rFonts w:ascii="Times New Roman" w:hAnsi="Times New Roman"/>
            <w:sz w:val="24"/>
            <w:szCs w:val="24"/>
          </w:rPr>
          <w:delText>1992</w:delText>
        </w:r>
        <w:r w:rsidDel="007D2BED">
          <w:rPr>
            <w:rFonts w:ascii="Times New Roman" w:hAnsi="Times New Roman" w:hint="eastAsia"/>
            <w:sz w:val="24"/>
            <w:szCs w:val="24"/>
          </w:rPr>
          <w:delText>：</w:delText>
        </w:r>
        <w:r w:rsidDel="007D2BED">
          <w:rPr>
            <w:rFonts w:ascii="Times New Roman" w:hAnsi="Times New Roman"/>
            <w:sz w:val="24"/>
            <w:szCs w:val="24"/>
          </w:rPr>
          <w:delText>8</w:delText>
        </w:r>
        <w:r w:rsidDel="007D2BED">
          <w:rPr>
            <w:rFonts w:ascii="Times New Roman" w:hAnsi="Times New Roman" w:hint="eastAsia"/>
            <w:sz w:val="24"/>
            <w:szCs w:val="24"/>
          </w:rPr>
          <w:delText>-</w:delText>
        </w:r>
        <w:r w:rsidDel="007D2BED">
          <w:rPr>
            <w:rFonts w:ascii="Times New Roman" w:hAnsi="Times New Roman"/>
            <w:sz w:val="24"/>
            <w:szCs w:val="24"/>
          </w:rPr>
          <w:delText>13</w:delText>
        </w:r>
        <w:r w:rsidDel="007D2BED">
          <w:rPr>
            <w:rFonts w:ascii="Times New Roman" w:hAnsi="Times New Roman" w:hint="eastAsia"/>
            <w:sz w:val="24"/>
            <w:szCs w:val="24"/>
          </w:rPr>
          <w:delText>.</w:delText>
        </w:r>
      </w:del>
    </w:p>
    <w:p w:rsidR="000B6263" w:rsidDel="007D2BED" w:rsidRDefault="000B6263" w:rsidP="009C0B65">
      <w:pPr>
        <w:pStyle w:val="a7"/>
        <w:adjustRightInd w:val="0"/>
        <w:snapToGrid w:val="0"/>
        <w:ind w:left="523" w:hangingChars="218" w:hanging="523"/>
        <w:rPr>
          <w:del w:id="1538" w:author="3287215331@qq.com" w:date="2018-12-31T21:59:00Z"/>
          <w:rFonts w:ascii="Times New Roman" w:hAnsi="Times New Roman" w:hint="eastAsia"/>
          <w:sz w:val="24"/>
          <w:szCs w:val="24"/>
        </w:rPr>
        <w:pPrChange w:id="1539" w:author="3287215331@qq.com" w:date="2018-12-31T22:07:00Z">
          <w:pPr>
            <w:pStyle w:val="a7"/>
            <w:adjustRightInd w:val="0"/>
            <w:snapToGrid w:val="0"/>
            <w:ind w:left="523" w:hangingChars="218" w:hanging="523"/>
          </w:pPr>
        </w:pPrChange>
      </w:pPr>
      <w:del w:id="1540" w:author="3287215331@qq.com" w:date="2018-12-31T21:59:00Z">
        <w:r w:rsidDel="007D2BED">
          <w:rPr>
            <w:rFonts w:ascii="Times New Roman" w:hAnsi="Times New Roman" w:hint="eastAsia"/>
            <w:sz w:val="24"/>
            <w:szCs w:val="24"/>
          </w:rPr>
          <w:delText>[5]</w:delText>
        </w:r>
        <w:r w:rsidDel="007D2BED">
          <w:rPr>
            <w:rFonts w:ascii="Times New Roman" w:hAnsi="Times New Roman"/>
            <w:sz w:val="24"/>
            <w:szCs w:val="24"/>
          </w:rPr>
          <w:delText xml:space="preserve">  KANAMORI H</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Shaking Without Quaking</w:delText>
        </w:r>
        <w:r w:rsidDel="007D2BED">
          <w:rPr>
            <w:rFonts w:ascii="Times New Roman" w:hAnsi="Times New Roman" w:hint="eastAsia"/>
            <w:sz w:val="24"/>
            <w:szCs w:val="24"/>
          </w:rPr>
          <w:delText>[</w:delText>
        </w:r>
        <w:r w:rsidDel="007D2BED">
          <w:rPr>
            <w:rFonts w:ascii="Times New Roman" w:hAnsi="Times New Roman"/>
            <w:sz w:val="24"/>
            <w:szCs w:val="24"/>
          </w:rPr>
          <w:delText>J</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Science</w:delText>
        </w:r>
        <w:r w:rsidDel="007D2BED">
          <w:rPr>
            <w:rFonts w:ascii="Times New Roman" w:hAnsi="宋体" w:hint="eastAsia"/>
            <w:kern w:val="0"/>
            <w:sz w:val="24"/>
            <w:szCs w:val="24"/>
          </w:rPr>
          <w:delText>，</w:delText>
        </w:r>
        <w:r w:rsidDel="007D2BED">
          <w:rPr>
            <w:rFonts w:ascii="Times New Roman" w:hAnsi="Times New Roman"/>
            <w:sz w:val="24"/>
            <w:szCs w:val="24"/>
          </w:rPr>
          <w:delText>1998</w:delText>
        </w:r>
        <w:r w:rsidDel="007D2BED">
          <w:rPr>
            <w:rFonts w:ascii="Times New Roman" w:hAnsi="宋体" w:hint="eastAsia"/>
            <w:kern w:val="0"/>
            <w:sz w:val="24"/>
            <w:szCs w:val="24"/>
          </w:rPr>
          <w:delText>，</w:delText>
        </w:r>
        <w:r w:rsidDel="007D2BED">
          <w:rPr>
            <w:rFonts w:ascii="Times New Roman" w:hAnsi="Times New Roman"/>
            <w:sz w:val="24"/>
            <w:szCs w:val="24"/>
          </w:rPr>
          <w:delText>279</w:delText>
        </w:r>
        <w:r w:rsidDel="007D2BED">
          <w:rPr>
            <w:rFonts w:ascii="Times New Roman" w:hAnsi="Times New Roman" w:hint="eastAsia"/>
            <w:sz w:val="24"/>
            <w:szCs w:val="24"/>
          </w:rPr>
          <w:delText>（</w:delText>
        </w:r>
        <w:r w:rsidDel="007D2BED">
          <w:rPr>
            <w:rFonts w:ascii="Times New Roman" w:hAnsi="Times New Roman"/>
            <w:sz w:val="24"/>
            <w:szCs w:val="24"/>
          </w:rPr>
          <w:delText>5359</w:delText>
        </w:r>
        <w:r w:rsidDel="007D2BED">
          <w:rPr>
            <w:rFonts w:ascii="Times New Roman" w:hAnsi="Times New Roman" w:hint="eastAsia"/>
            <w:sz w:val="24"/>
            <w:szCs w:val="24"/>
          </w:rPr>
          <w:delText>）：</w:delText>
        </w:r>
        <w:r w:rsidDel="007D2BED">
          <w:rPr>
            <w:rFonts w:ascii="Times New Roman" w:hAnsi="Times New Roman"/>
            <w:sz w:val="24"/>
            <w:szCs w:val="24"/>
          </w:rPr>
          <w:delText>2063-2064.</w:delText>
        </w:r>
      </w:del>
    </w:p>
    <w:p w:rsidR="000B6263" w:rsidDel="007D2BED" w:rsidRDefault="000B6263" w:rsidP="009C0B65">
      <w:pPr>
        <w:pStyle w:val="a7"/>
        <w:adjustRightInd w:val="0"/>
        <w:snapToGrid w:val="0"/>
        <w:ind w:left="523" w:hangingChars="218" w:hanging="523"/>
        <w:rPr>
          <w:del w:id="1541" w:author="3287215331@qq.com" w:date="2018-12-31T21:59:00Z"/>
          <w:rFonts w:ascii="Times New Roman" w:hAnsi="Times New Roman"/>
          <w:sz w:val="24"/>
          <w:szCs w:val="24"/>
        </w:rPr>
        <w:pPrChange w:id="1542" w:author="3287215331@qq.com" w:date="2018-12-31T22:07:00Z">
          <w:pPr>
            <w:pStyle w:val="a7"/>
            <w:adjustRightInd w:val="0"/>
            <w:snapToGrid w:val="0"/>
            <w:ind w:left="523" w:hangingChars="218" w:hanging="523"/>
          </w:pPr>
        </w:pPrChange>
      </w:pPr>
      <w:del w:id="1543" w:author="3287215331@qq.com" w:date="2018-12-31T21:59:00Z">
        <w:r w:rsidDel="007D2BED">
          <w:rPr>
            <w:rFonts w:ascii="Times New Roman" w:hAnsi="Times New Roman"/>
            <w:sz w:val="24"/>
            <w:szCs w:val="24"/>
          </w:rPr>
          <w:delText>[6]</w:delText>
        </w:r>
        <w:r w:rsidDel="007D2BED">
          <w:rPr>
            <w:rFonts w:ascii="Times New Roman" w:hAnsi="Times New Roman" w:hint="eastAsia"/>
            <w:sz w:val="24"/>
            <w:szCs w:val="24"/>
          </w:rPr>
          <w:delText xml:space="preserve">  </w:delText>
        </w:r>
        <w:r w:rsidDel="007D2BED">
          <w:rPr>
            <w:rFonts w:ascii="Times New Roman" w:hAnsi="Times New Roman"/>
            <w:spacing w:val="-2"/>
            <w:sz w:val="24"/>
            <w:szCs w:val="24"/>
          </w:rPr>
          <w:delText xml:space="preserve">CHRISTINE M. Plant </w:delText>
        </w:r>
        <w:r w:rsidDel="007D2BED">
          <w:rPr>
            <w:rFonts w:ascii="Times New Roman" w:hAnsi="Times New Roman" w:hint="eastAsia"/>
            <w:spacing w:val="-2"/>
            <w:sz w:val="24"/>
            <w:szCs w:val="24"/>
          </w:rPr>
          <w:delText>P</w:delText>
        </w:r>
        <w:r w:rsidDel="007D2BED">
          <w:rPr>
            <w:rFonts w:ascii="Times New Roman" w:hAnsi="Times New Roman"/>
            <w:spacing w:val="-2"/>
            <w:sz w:val="24"/>
            <w:szCs w:val="24"/>
          </w:rPr>
          <w:delText xml:space="preserve">hysiology: </w:delText>
        </w:r>
        <w:r w:rsidDel="007D2BED">
          <w:rPr>
            <w:rFonts w:ascii="Times New Roman" w:hAnsi="Times New Roman" w:hint="eastAsia"/>
            <w:spacing w:val="-2"/>
            <w:sz w:val="24"/>
            <w:szCs w:val="24"/>
          </w:rPr>
          <w:delText>P</w:delText>
        </w:r>
        <w:r w:rsidDel="007D2BED">
          <w:rPr>
            <w:rFonts w:ascii="Times New Roman" w:hAnsi="Times New Roman"/>
            <w:spacing w:val="-2"/>
            <w:sz w:val="24"/>
            <w:szCs w:val="24"/>
          </w:rPr>
          <w:delText xml:space="preserve">lant </w:delText>
        </w:r>
        <w:r w:rsidDel="007D2BED">
          <w:rPr>
            <w:rFonts w:ascii="Times New Roman" w:hAnsi="Times New Roman" w:hint="eastAsia"/>
            <w:spacing w:val="-2"/>
            <w:sz w:val="24"/>
            <w:szCs w:val="24"/>
          </w:rPr>
          <w:delText>B</w:delText>
        </w:r>
        <w:r w:rsidDel="007D2BED">
          <w:rPr>
            <w:rFonts w:ascii="Times New Roman" w:hAnsi="Times New Roman"/>
            <w:spacing w:val="-2"/>
            <w:sz w:val="24"/>
            <w:szCs w:val="24"/>
          </w:rPr>
          <w:delText>iology in the Genome Era[J/OL].</w:delText>
        </w:r>
        <w:r w:rsidDel="007D2BED">
          <w:rPr>
            <w:rFonts w:ascii="Times New Roman" w:hAnsi="Times New Roman" w:hint="eastAsia"/>
            <w:spacing w:val="-2"/>
            <w:sz w:val="24"/>
            <w:szCs w:val="24"/>
          </w:rPr>
          <w:delText xml:space="preserve"> </w:delText>
        </w:r>
        <w:r w:rsidDel="007D2BED">
          <w:rPr>
            <w:rFonts w:ascii="Times New Roman" w:hAnsi="Times New Roman"/>
            <w:sz w:val="24"/>
            <w:szCs w:val="24"/>
          </w:rPr>
          <w:delText>Science</w:delText>
        </w:r>
        <w:r w:rsidDel="007D2BED">
          <w:rPr>
            <w:rFonts w:ascii="Times New Roman" w:hAnsi="Times New Roman"/>
            <w:sz w:val="24"/>
            <w:szCs w:val="24"/>
          </w:rPr>
          <w:delText>，</w:delText>
        </w:r>
        <w:r w:rsidDel="007D2BED">
          <w:rPr>
            <w:rFonts w:ascii="Times New Roman" w:hAnsi="Times New Roman"/>
            <w:sz w:val="24"/>
            <w:szCs w:val="24"/>
          </w:rPr>
          <w:delText>1998</w:delText>
        </w:r>
        <w:r w:rsidDel="007D2BED">
          <w:rPr>
            <w:rFonts w:ascii="Times New Roman" w:hAnsi="Times New Roman"/>
            <w:sz w:val="24"/>
            <w:szCs w:val="24"/>
          </w:rPr>
          <w:delText>，</w:delText>
        </w:r>
        <w:r w:rsidDel="007D2BED">
          <w:rPr>
            <w:rFonts w:ascii="Times New Roman" w:hAnsi="Times New Roman"/>
            <w:sz w:val="24"/>
            <w:szCs w:val="24"/>
          </w:rPr>
          <w:delText>281</w:delText>
        </w:r>
        <w:r w:rsidDel="007D2BED">
          <w:rPr>
            <w:rFonts w:ascii="Times New Roman" w:hAnsi="Times New Roman"/>
            <w:sz w:val="24"/>
            <w:szCs w:val="24"/>
          </w:rPr>
          <w:delText>：</w:delText>
        </w:r>
        <w:r w:rsidDel="007D2BED">
          <w:rPr>
            <w:rFonts w:ascii="Times New Roman" w:hAnsi="Times New Roman"/>
            <w:sz w:val="24"/>
            <w:szCs w:val="24"/>
          </w:rPr>
          <w:delText>331-332[1998-09-23]. http://www.sciencemag.org/cgi/</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collection/anatmorp.</w:delText>
        </w:r>
      </w:del>
    </w:p>
    <w:p w:rsidR="000B6263" w:rsidDel="007D2BED" w:rsidRDefault="000B6263" w:rsidP="009C0B65">
      <w:pPr>
        <w:rPr>
          <w:del w:id="1544" w:author="3287215331@qq.com" w:date="2018-12-31T21:59:00Z"/>
        </w:rPr>
        <w:pPrChange w:id="1545" w:author="3287215331@qq.com" w:date="2018-12-31T22:07:00Z">
          <w:pPr>
            <w:jc w:val="center"/>
          </w:pPr>
        </w:pPrChange>
      </w:pPr>
      <w:del w:id="1546" w:author="3287215331@qq.com" w:date="2018-12-31T21:59:00Z">
        <w:r w:rsidDel="007D2BED">
          <w:rPr>
            <w:rFonts w:hAnsi="宋体" w:hint="eastAsia"/>
            <w:b/>
            <w:bCs/>
            <w:color w:val="FF0000"/>
          </w:rPr>
          <w:delText>（参考文献</w:delText>
        </w:r>
        <w:r w:rsidDel="007D2BED">
          <w:rPr>
            <w:rFonts w:hAnsi="宋体" w:hint="eastAsia"/>
            <w:b/>
            <w:bCs/>
            <w:color w:val="FF0000"/>
          </w:rPr>
          <w:delText>0</w:delText>
        </w:r>
        <w:r w:rsidDel="007D2BED">
          <w:rPr>
            <w:rFonts w:hAnsi="宋体" w:hint="eastAsia"/>
            <w:b/>
            <w:bCs/>
            <w:color w:val="FF0000"/>
          </w:rPr>
          <w:delText>分，缺失</w:delText>
        </w:r>
        <w:r w:rsidDel="007D2BED">
          <w:rPr>
            <w:rFonts w:hAnsi="宋体" w:hint="eastAsia"/>
            <w:b/>
            <w:bCs/>
            <w:color w:val="FF0000"/>
          </w:rPr>
          <w:delText xml:space="preserve"> -1</w:delText>
        </w:r>
        <w:r w:rsidDel="007D2BED">
          <w:rPr>
            <w:rFonts w:hAnsi="宋体" w:hint="eastAsia"/>
            <w:b/>
            <w:bCs/>
            <w:color w:val="FF0000"/>
          </w:rPr>
          <w:delText>分）</w:delText>
        </w:r>
      </w:del>
    </w:p>
    <w:p w:rsidR="000B6263" w:rsidRDefault="000B6263" w:rsidP="009C0B65">
      <w:pPr>
        <w:pStyle w:val="a7"/>
        <w:adjustRightInd w:val="0"/>
        <w:snapToGrid w:val="0"/>
        <w:ind w:left="523" w:hangingChars="218" w:hanging="523"/>
        <w:rPr>
          <w:rFonts w:ascii="Times New Roman" w:hAnsi="Times New Roman" w:hint="eastAsia"/>
          <w:sz w:val="24"/>
          <w:szCs w:val="24"/>
        </w:rPr>
        <w:pPrChange w:id="1547" w:author="3287215331@qq.com" w:date="2018-12-31T22:07:00Z">
          <w:pPr>
            <w:pStyle w:val="a7"/>
            <w:adjustRightInd w:val="0"/>
            <w:snapToGrid w:val="0"/>
            <w:ind w:left="523" w:hangingChars="218" w:hanging="523"/>
          </w:pPr>
        </w:pPrChange>
      </w:pPr>
    </w:p>
    <w:sectPr w:rsidR="000B6263">
      <w:headerReference w:type="even" r:id="rId103"/>
      <w:headerReference w:type="default" r:id="rId104"/>
      <w:footerReference w:type="default" r:id="rId10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5B6" w:rsidRDefault="004F15B6">
      <w:r>
        <w:separator/>
      </w:r>
    </w:p>
  </w:endnote>
  <w:endnote w:type="continuationSeparator" w:id="0">
    <w:p w:rsidR="004F15B6" w:rsidRDefault="004F1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B65" w:rsidRDefault="009C0B65">
    <w:pPr>
      <w:pStyle w:val="af1"/>
      <w:ind w:right="360" w:firstLine="360"/>
      <w:jc w:val="center"/>
    </w:pPr>
    <w:r>
      <w:fldChar w:fldCharType="begin"/>
    </w:r>
    <w:r>
      <w:rPr>
        <w:rStyle w:val="a5"/>
      </w:rPr>
      <w:instrText xml:space="preserve"> PAGE </w:instrText>
    </w:r>
    <w:r>
      <w:fldChar w:fldCharType="separate"/>
    </w:r>
    <w:r w:rsidR="00A07C5E">
      <w:rPr>
        <w:rStyle w:val="a5"/>
        <w:noProof/>
      </w:rPr>
      <w:t>- 20 -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5B6" w:rsidRDefault="004F15B6">
      <w:r>
        <w:separator/>
      </w:r>
    </w:p>
  </w:footnote>
  <w:footnote w:type="continuationSeparator" w:id="0">
    <w:p w:rsidR="004F15B6" w:rsidRDefault="004F15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B65" w:rsidRDefault="009C0B65">
    <w:pPr>
      <w:pStyle w:val="af"/>
      <w:pBdr>
        <w:bottom w:val="thinThickSmallGap" w:sz="24" w:space="5" w:color="auto"/>
      </w:pBdr>
      <w:tabs>
        <w:tab w:val="clear" w:pos="4153"/>
        <w:tab w:val="clear" w:pos="8306"/>
        <w:tab w:val="left" w:pos="4320"/>
        <w:tab w:val="right" w:pos="8880"/>
      </w:tabs>
      <w:ind w:leftChars="9" w:left="22" w:rightChars="1" w:right="2"/>
      <w:rPr>
        <w:rFonts w:hint="eastAsia"/>
      </w:rPr>
    </w:pPr>
    <w:r>
      <w:rPr>
        <w:rFonts w:hint="eastAsia"/>
      </w:rPr>
      <w:t>哈尔滨工业大学本科毕业设计（论文）</w:t>
    </w:r>
  </w:p>
  <w:p w:rsidR="009C0B65" w:rsidRDefault="009C0B65">
    <w:pPr>
      <w:pStyle w:val="af"/>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B65" w:rsidRDefault="009C0B65">
    <w:pPr>
      <w:pStyle w:val="af"/>
      <w:pBdr>
        <w:bottom w:val="thinThickSmallGap" w:sz="24" w:space="0" w:color="auto"/>
      </w:pBdr>
      <w:tabs>
        <w:tab w:val="clear" w:pos="4153"/>
        <w:tab w:val="clear" w:pos="8306"/>
        <w:tab w:val="left" w:pos="4320"/>
        <w:tab w:val="right" w:pos="8880"/>
      </w:tabs>
      <w:ind w:leftChars="9" w:left="22" w:rightChars="1" w:right="2"/>
      <w:rPr>
        <w:rFonts w:hint="eastAsia"/>
      </w:rPr>
    </w:pPr>
    <w:r>
      <w:rPr>
        <w:rFonts w:hint="eastAsia"/>
      </w:rPr>
      <w:t>计算机系统课程报告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32BED"/>
    <w:multiLevelType w:val="hybridMultilevel"/>
    <w:tmpl w:val="AFDE4FEC"/>
    <w:lvl w:ilvl="0" w:tplc="6F883728">
      <w:start w:val="1"/>
      <w:numFmt w:val="decimal"/>
      <w:lvlText w:val="3.3.%1"/>
      <w:lvlJc w:val="left"/>
      <w:pPr>
        <w:ind w:left="126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405A3B"/>
    <w:multiLevelType w:val="hybridMultilevel"/>
    <w:tmpl w:val="EE6C6E6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15:restartNumberingAfterBreak="0">
    <w:nsid w:val="0D9E256C"/>
    <w:multiLevelType w:val="hybridMultilevel"/>
    <w:tmpl w:val="7BD2BDCC"/>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F7D5CC3"/>
    <w:multiLevelType w:val="hybridMultilevel"/>
    <w:tmpl w:val="DB5CE77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6262F2"/>
    <w:multiLevelType w:val="hybridMultilevel"/>
    <w:tmpl w:val="37AC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AE17F1"/>
    <w:multiLevelType w:val="multilevel"/>
    <w:tmpl w:val="55A86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FE55B4"/>
    <w:multiLevelType w:val="hybridMultilevel"/>
    <w:tmpl w:val="4A2A7DFC"/>
    <w:lvl w:ilvl="0" w:tplc="04090001">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7" w15:restartNumberingAfterBreak="0">
    <w:nsid w:val="1A544D72"/>
    <w:multiLevelType w:val="multilevel"/>
    <w:tmpl w:val="4144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4470A"/>
    <w:multiLevelType w:val="hybridMultilevel"/>
    <w:tmpl w:val="98EACEB8"/>
    <w:lvl w:ilvl="0" w:tplc="04090001">
      <w:start w:val="1"/>
      <w:numFmt w:val="bullet"/>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9" w15:restartNumberingAfterBreak="0">
    <w:nsid w:val="221B23C2"/>
    <w:multiLevelType w:val="hybridMultilevel"/>
    <w:tmpl w:val="0DCC9640"/>
    <w:lvl w:ilvl="0" w:tplc="6F883728">
      <w:start w:val="1"/>
      <w:numFmt w:val="decimal"/>
      <w:lvlText w:val="3.3.%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A938C2"/>
    <w:multiLevelType w:val="hybridMultilevel"/>
    <w:tmpl w:val="50A2C4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62A4C39"/>
    <w:multiLevelType w:val="hybridMultilevel"/>
    <w:tmpl w:val="4EF22968"/>
    <w:lvl w:ilvl="0" w:tplc="6F883728">
      <w:start w:val="1"/>
      <w:numFmt w:val="decimal"/>
      <w:lvlText w:val="3.3.%1"/>
      <w:lvlJc w:val="left"/>
      <w:pPr>
        <w:ind w:left="2440" w:hanging="420"/>
      </w:pPr>
      <w:rPr>
        <w:rFonts w:hint="eastAsia"/>
      </w:rPr>
    </w:lvl>
    <w:lvl w:ilvl="1" w:tplc="04090019" w:tentative="1">
      <w:start w:val="1"/>
      <w:numFmt w:val="lowerLetter"/>
      <w:lvlText w:val="%2)"/>
      <w:lvlJc w:val="left"/>
      <w:pPr>
        <w:ind w:left="2360" w:hanging="420"/>
      </w:pPr>
    </w:lvl>
    <w:lvl w:ilvl="2" w:tplc="0409001B" w:tentative="1">
      <w:start w:val="1"/>
      <w:numFmt w:val="lowerRoman"/>
      <w:lvlText w:val="%3."/>
      <w:lvlJc w:val="right"/>
      <w:pPr>
        <w:ind w:left="2780" w:hanging="420"/>
      </w:pPr>
    </w:lvl>
    <w:lvl w:ilvl="3" w:tplc="0409000F" w:tentative="1">
      <w:start w:val="1"/>
      <w:numFmt w:val="decimal"/>
      <w:lvlText w:val="%4."/>
      <w:lvlJc w:val="left"/>
      <w:pPr>
        <w:ind w:left="3200" w:hanging="420"/>
      </w:pPr>
    </w:lvl>
    <w:lvl w:ilvl="4" w:tplc="04090019" w:tentative="1">
      <w:start w:val="1"/>
      <w:numFmt w:val="lowerLetter"/>
      <w:lvlText w:val="%5)"/>
      <w:lvlJc w:val="left"/>
      <w:pPr>
        <w:ind w:left="3620" w:hanging="420"/>
      </w:pPr>
    </w:lvl>
    <w:lvl w:ilvl="5" w:tplc="0409001B" w:tentative="1">
      <w:start w:val="1"/>
      <w:numFmt w:val="lowerRoman"/>
      <w:lvlText w:val="%6."/>
      <w:lvlJc w:val="right"/>
      <w:pPr>
        <w:ind w:left="4040" w:hanging="420"/>
      </w:pPr>
    </w:lvl>
    <w:lvl w:ilvl="6" w:tplc="0409000F" w:tentative="1">
      <w:start w:val="1"/>
      <w:numFmt w:val="decimal"/>
      <w:lvlText w:val="%7."/>
      <w:lvlJc w:val="left"/>
      <w:pPr>
        <w:ind w:left="4460" w:hanging="420"/>
      </w:pPr>
    </w:lvl>
    <w:lvl w:ilvl="7" w:tplc="04090019" w:tentative="1">
      <w:start w:val="1"/>
      <w:numFmt w:val="lowerLetter"/>
      <w:lvlText w:val="%8)"/>
      <w:lvlJc w:val="left"/>
      <w:pPr>
        <w:ind w:left="4880" w:hanging="420"/>
      </w:pPr>
    </w:lvl>
    <w:lvl w:ilvl="8" w:tplc="0409001B" w:tentative="1">
      <w:start w:val="1"/>
      <w:numFmt w:val="lowerRoman"/>
      <w:lvlText w:val="%9."/>
      <w:lvlJc w:val="right"/>
      <w:pPr>
        <w:ind w:left="5300" w:hanging="420"/>
      </w:pPr>
    </w:lvl>
  </w:abstractNum>
  <w:abstractNum w:abstractNumId="12" w15:restartNumberingAfterBreak="0">
    <w:nsid w:val="2E010C07"/>
    <w:multiLevelType w:val="multilevel"/>
    <w:tmpl w:val="4144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D64672"/>
    <w:multiLevelType w:val="hybridMultilevel"/>
    <w:tmpl w:val="A552CE64"/>
    <w:lvl w:ilvl="0" w:tplc="6F883728">
      <w:start w:val="1"/>
      <w:numFmt w:val="decimal"/>
      <w:lvlText w:val="3.3.%1"/>
      <w:lvlJc w:val="left"/>
      <w:pPr>
        <w:ind w:left="126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FF76AD"/>
    <w:multiLevelType w:val="multilevel"/>
    <w:tmpl w:val="4AFA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E91703"/>
    <w:multiLevelType w:val="hybridMultilevel"/>
    <w:tmpl w:val="1A42A1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9D52B60"/>
    <w:multiLevelType w:val="multilevel"/>
    <w:tmpl w:val="95324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55361F"/>
    <w:multiLevelType w:val="hybridMultilevel"/>
    <w:tmpl w:val="1BBAF03E"/>
    <w:lvl w:ilvl="0" w:tplc="6F883728">
      <w:start w:val="1"/>
      <w:numFmt w:val="decimal"/>
      <w:lvlText w:val="3.3.%1"/>
      <w:lvlJc w:val="left"/>
      <w:pPr>
        <w:ind w:left="132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EDC09E8"/>
    <w:multiLevelType w:val="hybridMultilevel"/>
    <w:tmpl w:val="6374C09E"/>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9" w15:restartNumberingAfterBreak="0">
    <w:nsid w:val="56B40474"/>
    <w:multiLevelType w:val="multilevel"/>
    <w:tmpl w:val="F700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132B56"/>
    <w:multiLevelType w:val="multilevel"/>
    <w:tmpl w:val="55A86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7D12E4"/>
    <w:multiLevelType w:val="hybridMultilevel"/>
    <w:tmpl w:val="E5D607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74352D9"/>
    <w:multiLevelType w:val="hybridMultilevel"/>
    <w:tmpl w:val="1C625E1A"/>
    <w:lvl w:ilvl="0" w:tplc="04090001">
      <w:start w:val="1"/>
      <w:numFmt w:val="bullet"/>
      <w:lvlText w:val=""/>
      <w:lvlJc w:val="left"/>
      <w:pPr>
        <w:ind w:left="1960" w:hanging="420"/>
      </w:pPr>
      <w:rPr>
        <w:rFonts w:ascii="Wingdings" w:hAnsi="Wingdings" w:hint="default"/>
      </w:rPr>
    </w:lvl>
    <w:lvl w:ilvl="1" w:tplc="04090003" w:tentative="1">
      <w:start w:val="1"/>
      <w:numFmt w:val="bullet"/>
      <w:lvlText w:val=""/>
      <w:lvlJc w:val="left"/>
      <w:pPr>
        <w:ind w:left="2380" w:hanging="420"/>
      </w:pPr>
      <w:rPr>
        <w:rFonts w:ascii="Wingdings" w:hAnsi="Wingdings" w:hint="default"/>
      </w:rPr>
    </w:lvl>
    <w:lvl w:ilvl="2" w:tplc="04090005" w:tentative="1">
      <w:start w:val="1"/>
      <w:numFmt w:val="bullet"/>
      <w:lvlText w:val=""/>
      <w:lvlJc w:val="left"/>
      <w:pPr>
        <w:ind w:left="2800" w:hanging="420"/>
      </w:pPr>
      <w:rPr>
        <w:rFonts w:ascii="Wingdings" w:hAnsi="Wingdings" w:hint="default"/>
      </w:rPr>
    </w:lvl>
    <w:lvl w:ilvl="3" w:tplc="04090001" w:tentative="1">
      <w:start w:val="1"/>
      <w:numFmt w:val="bullet"/>
      <w:lvlText w:val=""/>
      <w:lvlJc w:val="left"/>
      <w:pPr>
        <w:ind w:left="3220" w:hanging="420"/>
      </w:pPr>
      <w:rPr>
        <w:rFonts w:ascii="Wingdings" w:hAnsi="Wingdings" w:hint="default"/>
      </w:rPr>
    </w:lvl>
    <w:lvl w:ilvl="4" w:tplc="04090003" w:tentative="1">
      <w:start w:val="1"/>
      <w:numFmt w:val="bullet"/>
      <w:lvlText w:val=""/>
      <w:lvlJc w:val="left"/>
      <w:pPr>
        <w:ind w:left="3640" w:hanging="420"/>
      </w:pPr>
      <w:rPr>
        <w:rFonts w:ascii="Wingdings" w:hAnsi="Wingdings" w:hint="default"/>
      </w:rPr>
    </w:lvl>
    <w:lvl w:ilvl="5" w:tplc="04090005" w:tentative="1">
      <w:start w:val="1"/>
      <w:numFmt w:val="bullet"/>
      <w:lvlText w:val=""/>
      <w:lvlJc w:val="left"/>
      <w:pPr>
        <w:ind w:left="4060" w:hanging="420"/>
      </w:pPr>
      <w:rPr>
        <w:rFonts w:ascii="Wingdings" w:hAnsi="Wingdings" w:hint="default"/>
      </w:rPr>
    </w:lvl>
    <w:lvl w:ilvl="6" w:tplc="04090001" w:tentative="1">
      <w:start w:val="1"/>
      <w:numFmt w:val="bullet"/>
      <w:lvlText w:val=""/>
      <w:lvlJc w:val="left"/>
      <w:pPr>
        <w:ind w:left="4480" w:hanging="420"/>
      </w:pPr>
      <w:rPr>
        <w:rFonts w:ascii="Wingdings" w:hAnsi="Wingdings" w:hint="default"/>
      </w:rPr>
    </w:lvl>
    <w:lvl w:ilvl="7" w:tplc="04090003" w:tentative="1">
      <w:start w:val="1"/>
      <w:numFmt w:val="bullet"/>
      <w:lvlText w:val=""/>
      <w:lvlJc w:val="left"/>
      <w:pPr>
        <w:ind w:left="4900" w:hanging="420"/>
      </w:pPr>
      <w:rPr>
        <w:rFonts w:ascii="Wingdings" w:hAnsi="Wingdings" w:hint="default"/>
      </w:rPr>
    </w:lvl>
    <w:lvl w:ilvl="8" w:tplc="04090005" w:tentative="1">
      <w:start w:val="1"/>
      <w:numFmt w:val="bullet"/>
      <w:lvlText w:val=""/>
      <w:lvlJc w:val="left"/>
      <w:pPr>
        <w:ind w:left="5320" w:hanging="420"/>
      </w:pPr>
      <w:rPr>
        <w:rFonts w:ascii="Wingdings" w:hAnsi="Wingdings" w:hint="default"/>
      </w:rPr>
    </w:lvl>
  </w:abstractNum>
  <w:abstractNum w:abstractNumId="23" w15:restartNumberingAfterBreak="0">
    <w:nsid w:val="70D73E91"/>
    <w:multiLevelType w:val="hybridMultilevel"/>
    <w:tmpl w:val="69566D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78966445"/>
    <w:multiLevelType w:val="multilevel"/>
    <w:tmpl w:val="CA629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1"/>
  </w:num>
  <w:num w:numId="4">
    <w:abstractNumId w:val="3"/>
  </w:num>
  <w:num w:numId="5">
    <w:abstractNumId w:val="9"/>
  </w:num>
  <w:num w:numId="6">
    <w:abstractNumId w:val="17"/>
  </w:num>
  <w:num w:numId="7">
    <w:abstractNumId w:val="0"/>
  </w:num>
  <w:num w:numId="8">
    <w:abstractNumId w:val="13"/>
  </w:num>
  <w:num w:numId="9">
    <w:abstractNumId w:val="11"/>
  </w:num>
  <w:num w:numId="10">
    <w:abstractNumId w:val="18"/>
  </w:num>
  <w:num w:numId="11">
    <w:abstractNumId w:val="22"/>
  </w:num>
  <w:num w:numId="12">
    <w:abstractNumId w:val="12"/>
  </w:num>
  <w:num w:numId="13">
    <w:abstractNumId w:val="5"/>
  </w:num>
  <w:num w:numId="14">
    <w:abstractNumId w:val="7"/>
  </w:num>
  <w:num w:numId="15">
    <w:abstractNumId w:val="20"/>
  </w:num>
  <w:num w:numId="16">
    <w:abstractNumId w:val="23"/>
  </w:num>
  <w:num w:numId="17">
    <w:abstractNumId w:val="2"/>
  </w:num>
  <w:num w:numId="18">
    <w:abstractNumId w:val="15"/>
  </w:num>
  <w:num w:numId="19">
    <w:abstractNumId w:val="1"/>
  </w:num>
  <w:num w:numId="20">
    <w:abstractNumId w:val="6"/>
  </w:num>
  <w:num w:numId="21">
    <w:abstractNumId w:val="8"/>
  </w:num>
  <w:num w:numId="22">
    <w:abstractNumId w:val="24"/>
  </w:num>
  <w:num w:numId="23">
    <w:abstractNumId w:val="16"/>
  </w:num>
  <w:num w:numId="24">
    <w:abstractNumId w:val="19"/>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CA"/>
    <w:rsid w:val="00001819"/>
    <w:rsid w:val="00001D98"/>
    <w:rsid w:val="00004AC8"/>
    <w:rsid w:val="0000575D"/>
    <w:rsid w:val="00006664"/>
    <w:rsid w:val="000069E8"/>
    <w:rsid w:val="00007097"/>
    <w:rsid w:val="000078D9"/>
    <w:rsid w:val="00010205"/>
    <w:rsid w:val="00010512"/>
    <w:rsid w:val="00010589"/>
    <w:rsid w:val="00010B03"/>
    <w:rsid w:val="00011DF9"/>
    <w:rsid w:val="000144AD"/>
    <w:rsid w:val="00016378"/>
    <w:rsid w:val="00016427"/>
    <w:rsid w:val="000176BA"/>
    <w:rsid w:val="000179CD"/>
    <w:rsid w:val="00020C78"/>
    <w:rsid w:val="00023663"/>
    <w:rsid w:val="00024610"/>
    <w:rsid w:val="00024927"/>
    <w:rsid w:val="00025DBD"/>
    <w:rsid w:val="00027C54"/>
    <w:rsid w:val="00032876"/>
    <w:rsid w:val="00032A4C"/>
    <w:rsid w:val="00033686"/>
    <w:rsid w:val="00033F31"/>
    <w:rsid w:val="00035983"/>
    <w:rsid w:val="000409A7"/>
    <w:rsid w:val="00041EB0"/>
    <w:rsid w:val="00041F36"/>
    <w:rsid w:val="00042C58"/>
    <w:rsid w:val="00042CFB"/>
    <w:rsid w:val="000450E7"/>
    <w:rsid w:val="000451F4"/>
    <w:rsid w:val="00046EDA"/>
    <w:rsid w:val="000515AB"/>
    <w:rsid w:val="00051841"/>
    <w:rsid w:val="0005230B"/>
    <w:rsid w:val="00052927"/>
    <w:rsid w:val="00053017"/>
    <w:rsid w:val="00053460"/>
    <w:rsid w:val="0005361B"/>
    <w:rsid w:val="00053825"/>
    <w:rsid w:val="00056572"/>
    <w:rsid w:val="0005722A"/>
    <w:rsid w:val="00057995"/>
    <w:rsid w:val="00057DF0"/>
    <w:rsid w:val="00062554"/>
    <w:rsid w:val="000648BD"/>
    <w:rsid w:val="00064B25"/>
    <w:rsid w:val="00064C37"/>
    <w:rsid w:val="00066602"/>
    <w:rsid w:val="0006668E"/>
    <w:rsid w:val="0006681C"/>
    <w:rsid w:val="00067972"/>
    <w:rsid w:val="00070709"/>
    <w:rsid w:val="00071409"/>
    <w:rsid w:val="000726D0"/>
    <w:rsid w:val="00073CD7"/>
    <w:rsid w:val="00077806"/>
    <w:rsid w:val="000847EE"/>
    <w:rsid w:val="00084A56"/>
    <w:rsid w:val="00085A6B"/>
    <w:rsid w:val="00090286"/>
    <w:rsid w:val="00090A7C"/>
    <w:rsid w:val="00091BDE"/>
    <w:rsid w:val="00093CB7"/>
    <w:rsid w:val="00095937"/>
    <w:rsid w:val="0009705B"/>
    <w:rsid w:val="000A31A6"/>
    <w:rsid w:val="000A348E"/>
    <w:rsid w:val="000A400F"/>
    <w:rsid w:val="000A492D"/>
    <w:rsid w:val="000A71AA"/>
    <w:rsid w:val="000A771F"/>
    <w:rsid w:val="000B25F7"/>
    <w:rsid w:val="000B6263"/>
    <w:rsid w:val="000B66F0"/>
    <w:rsid w:val="000B6E65"/>
    <w:rsid w:val="000B729A"/>
    <w:rsid w:val="000C1531"/>
    <w:rsid w:val="000C1EC7"/>
    <w:rsid w:val="000C2E41"/>
    <w:rsid w:val="000C4568"/>
    <w:rsid w:val="000C6F15"/>
    <w:rsid w:val="000C762C"/>
    <w:rsid w:val="000C7E7F"/>
    <w:rsid w:val="000D2202"/>
    <w:rsid w:val="000D286A"/>
    <w:rsid w:val="000D3D75"/>
    <w:rsid w:val="000D400F"/>
    <w:rsid w:val="000D412F"/>
    <w:rsid w:val="000D7736"/>
    <w:rsid w:val="000D7EE6"/>
    <w:rsid w:val="000E0024"/>
    <w:rsid w:val="000E0E4B"/>
    <w:rsid w:val="000E4865"/>
    <w:rsid w:val="000E5BCB"/>
    <w:rsid w:val="000F032E"/>
    <w:rsid w:val="000F05C9"/>
    <w:rsid w:val="000F0882"/>
    <w:rsid w:val="000F301E"/>
    <w:rsid w:val="000F3669"/>
    <w:rsid w:val="000F37C1"/>
    <w:rsid w:val="000F632F"/>
    <w:rsid w:val="0010041D"/>
    <w:rsid w:val="00101A45"/>
    <w:rsid w:val="001027E3"/>
    <w:rsid w:val="00105FA0"/>
    <w:rsid w:val="00106F38"/>
    <w:rsid w:val="00110622"/>
    <w:rsid w:val="0011177F"/>
    <w:rsid w:val="00112FE1"/>
    <w:rsid w:val="0011453B"/>
    <w:rsid w:val="00115524"/>
    <w:rsid w:val="00117199"/>
    <w:rsid w:val="001206D3"/>
    <w:rsid w:val="00121BF7"/>
    <w:rsid w:val="001229A8"/>
    <w:rsid w:val="001229BE"/>
    <w:rsid w:val="0012523E"/>
    <w:rsid w:val="00125ECC"/>
    <w:rsid w:val="00126421"/>
    <w:rsid w:val="001269D5"/>
    <w:rsid w:val="00131410"/>
    <w:rsid w:val="0013232F"/>
    <w:rsid w:val="001330A5"/>
    <w:rsid w:val="00133708"/>
    <w:rsid w:val="001346D0"/>
    <w:rsid w:val="00134BB8"/>
    <w:rsid w:val="00135E9F"/>
    <w:rsid w:val="00136CA2"/>
    <w:rsid w:val="00137FF5"/>
    <w:rsid w:val="00140F16"/>
    <w:rsid w:val="00141359"/>
    <w:rsid w:val="00142409"/>
    <w:rsid w:val="00142D09"/>
    <w:rsid w:val="0014368A"/>
    <w:rsid w:val="00143EEA"/>
    <w:rsid w:val="00145AC0"/>
    <w:rsid w:val="001477B6"/>
    <w:rsid w:val="001509F6"/>
    <w:rsid w:val="00150ABC"/>
    <w:rsid w:val="00152E33"/>
    <w:rsid w:val="00153BBC"/>
    <w:rsid w:val="001574BA"/>
    <w:rsid w:val="00162A29"/>
    <w:rsid w:val="00162D78"/>
    <w:rsid w:val="00162D9F"/>
    <w:rsid w:val="00163020"/>
    <w:rsid w:val="0016451E"/>
    <w:rsid w:val="0016526A"/>
    <w:rsid w:val="001654CB"/>
    <w:rsid w:val="00167AE3"/>
    <w:rsid w:val="00171902"/>
    <w:rsid w:val="00172AC2"/>
    <w:rsid w:val="001746A6"/>
    <w:rsid w:val="00174BB0"/>
    <w:rsid w:val="001759D4"/>
    <w:rsid w:val="00175C41"/>
    <w:rsid w:val="00175E4D"/>
    <w:rsid w:val="001763FD"/>
    <w:rsid w:val="0017667C"/>
    <w:rsid w:val="0018071E"/>
    <w:rsid w:val="001851F0"/>
    <w:rsid w:val="001858E6"/>
    <w:rsid w:val="00186648"/>
    <w:rsid w:val="0019111C"/>
    <w:rsid w:val="00194917"/>
    <w:rsid w:val="001956D5"/>
    <w:rsid w:val="0019573A"/>
    <w:rsid w:val="0019588E"/>
    <w:rsid w:val="001958A2"/>
    <w:rsid w:val="0019666A"/>
    <w:rsid w:val="001A0816"/>
    <w:rsid w:val="001A11AF"/>
    <w:rsid w:val="001A187A"/>
    <w:rsid w:val="001A39D2"/>
    <w:rsid w:val="001A3D05"/>
    <w:rsid w:val="001A5C94"/>
    <w:rsid w:val="001A6179"/>
    <w:rsid w:val="001A6C8E"/>
    <w:rsid w:val="001A7F49"/>
    <w:rsid w:val="001B69E5"/>
    <w:rsid w:val="001B6C81"/>
    <w:rsid w:val="001C0C26"/>
    <w:rsid w:val="001C0E29"/>
    <w:rsid w:val="001C100D"/>
    <w:rsid w:val="001C2F30"/>
    <w:rsid w:val="001C32BF"/>
    <w:rsid w:val="001C40A0"/>
    <w:rsid w:val="001C46CC"/>
    <w:rsid w:val="001C4C12"/>
    <w:rsid w:val="001C54E8"/>
    <w:rsid w:val="001C7EC5"/>
    <w:rsid w:val="001D2687"/>
    <w:rsid w:val="001D2CD3"/>
    <w:rsid w:val="001D42CD"/>
    <w:rsid w:val="001D709A"/>
    <w:rsid w:val="001D711E"/>
    <w:rsid w:val="001E05F4"/>
    <w:rsid w:val="001E13DA"/>
    <w:rsid w:val="001E2199"/>
    <w:rsid w:val="001E26CC"/>
    <w:rsid w:val="001E30B8"/>
    <w:rsid w:val="001E315E"/>
    <w:rsid w:val="001E4A1B"/>
    <w:rsid w:val="001E5E83"/>
    <w:rsid w:val="001E75F9"/>
    <w:rsid w:val="001F0F8E"/>
    <w:rsid w:val="001F33A1"/>
    <w:rsid w:val="001F4906"/>
    <w:rsid w:val="001F53FF"/>
    <w:rsid w:val="001F6DFA"/>
    <w:rsid w:val="00201535"/>
    <w:rsid w:val="002015B7"/>
    <w:rsid w:val="00201E9D"/>
    <w:rsid w:val="00201EC9"/>
    <w:rsid w:val="00204501"/>
    <w:rsid w:val="0020632D"/>
    <w:rsid w:val="0020695D"/>
    <w:rsid w:val="002076D1"/>
    <w:rsid w:val="0020794A"/>
    <w:rsid w:val="002205D2"/>
    <w:rsid w:val="00220B02"/>
    <w:rsid w:val="00220EB9"/>
    <w:rsid w:val="00220FD7"/>
    <w:rsid w:val="00220FEA"/>
    <w:rsid w:val="00221EA8"/>
    <w:rsid w:val="002244A3"/>
    <w:rsid w:val="00224998"/>
    <w:rsid w:val="00227467"/>
    <w:rsid w:val="00230100"/>
    <w:rsid w:val="002310F9"/>
    <w:rsid w:val="00231474"/>
    <w:rsid w:val="002319D8"/>
    <w:rsid w:val="00232B9F"/>
    <w:rsid w:val="00235C12"/>
    <w:rsid w:val="00235E75"/>
    <w:rsid w:val="00236FE0"/>
    <w:rsid w:val="00240A2C"/>
    <w:rsid w:val="00241746"/>
    <w:rsid w:val="00242ECF"/>
    <w:rsid w:val="00243AC3"/>
    <w:rsid w:val="00245644"/>
    <w:rsid w:val="00246D4F"/>
    <w:rsid w:val="00247E2E"/>
    <w:rsid w:val="00250046"/>
    <w:rsid w:val="00252B12"/>
    <w:rsid w:val="002532C5"/>
    <w:rsid w:val="00253881"/>
    <w:rsid w:val="0025401F"/>
    <w:rsid w:val="002550AA"/>
    <w:rsid w:val="00255E08"/>
    <w:rsid w:val="00262105"/>
    <w:rsid w:val="00265935"/>
    <w:rsid w:val="00265D16"/>
    <w:rsid w:val="00267EFA"/>
    <w:rsid w:val="00270BA1"/>
    <w:rsid w:val="0027132F"/>
    <w:rsid w:val="002736FA"/>
    <w:rsid w:val="00274661"/>
    <w:rsid w:val="002767A2"/>
    <w:rsid w:val="00276BE5"/>
    <w:rsid w:val="0028102D"/>
    <w:rsid w:val="00281567"/>
    <w:rsid w:val="00282C4D"/>
    <w:rsid w:val="00286091"/>
    <w:rsid w:val="002945A6"/>
    <w:rsid w:val="002959EB"/>
    <w:rsid w:val="0029716A"/>
    <w:rsid w:val="002A0358"/>
    <w:rsid w:val="002A0392"/>
    <w:rsid w:val="002A1A2F"/>
    <w:rsid w:val="002A239D"/>
    <w:rsid w:val="002A28E1"/>
    <w:rsid w:val="002A4195"/>
    <w:rsid w:val="002A4A0C"/>
    <w:rsid w:val="002A4C0F"/>
    <w:rsid w:val="002A5916"/>
    <w:rsid w:val="002A5E6B"/>
    <w:rsid w:val="002A5FEF"/>
    <w:rsid w:val="002A606B"/>
    <w:rsid w:val="002A6338"/>
    <w:rsid w:val="002A6D1E"/>
    <w:rsid w:val="002A7808"/>
    <w:rsid w:val="002A78A0"/>
    <w:rsid w:val="002B0C07"/>
    <w:rsid w:val="002B1566"/>
    <w:rsid w:val="002B3CAE"/>
    <w:rsid w:val="002B5024"/>
    <w:rsid w:val="002B5061"/>
    <w:rsid w:val="002B59AE"/>
    <w:rsid w:val="002C0190"/>
    <w:rsid w:val="002C3882"/>
    <w:rsid w:val="002C404B"/>
    <w:rsid w:val="002C4520"/>
    <w:rsid w:val="002C4A6E"/>
    <w:rsid w:val="002C58F0"/>
    <w:rsid w:val="002C5E4A"/>
    <w:rsid w:val="002C7514"/>
    <w:rsid w:val="002D0EE0"/>
    <w:rsid w:val="002D21B4"/>
    <w:rsid w:val="002D3312"/>
    <w:rsid w:val="002D343C"/>
    <w:rsid w:val="002D6462"/>
    <w:rsid w:val="002E05CE"/>
    <w:rsid w:val="002E072E"/>
    <w:rsid w:val="002E0CD8"/>
    <w:rsid w:val="002E14F3"/>
    <w:rsid w:val="002E1594"/>
    <w:rsid w:val="002E343A"/>
    <w:rsid w:val="002E38AF"/>
    <w:rsid w:val="002E3EA5"/>
    <w:rsid w:val="002E4D5A"/>
    <w:rsid w:val="002E50D6"/>
    <w:rsid w:val="002E522C"/>
    <w:rsid w:val="002E5A06"/>
    <w:rsid w:val="002E7BDF"/>
    <w:rsid w:val="002E7D3D"/>
    <w:rsid w:val="002F0769"/>
    <w:rsid w:val="002F2EDF"/>
    <w:rsid w:val="002F4174"/>
    <w:rsid w:val="002F4D88"/>
    <w:rsid w:val="002F5572"/>
    <w:rsid w:val="002F5A78"/>
    <w:rsid w:val="002F6E0C"/>
    <w:rsid w:val="00300408"/>
    <w:rsid w:val="00300453"/>
    <w:rsid w:val="00301F96"/>
    <w:rsid w:val="00305282"/>
    <w:rsid w:val="00306A4C"/>
    <w:rsid w:val="0030772A"/>
    <w:rsid w:val="003079A5"/>
    <w:rsid w:val="003106BA"/>
    <w:rsid w:val="00310E3F"/>
    <w:rsid w:val="00310F02"/>
    <w:rsid w:val="00311369"/>
    <w:rsid w:val="00311B30"/>
    <w:rsid w:val="00311B91"/>
    <w:rsid w:val="00314C15"/>
    <w:rsid w:val="00316431"/>
    <w:rsid w:val="003165D3"/>
    <w:rsid w:val="003169BB"/>
    <w:rsid w:val="00325B10"/>
    <w:rsid w:val="00326758"/>
    <w:rsid w:val="00334FCB"/>
    <w:rsid w:val="00335D67"/>
    <w:rsid w:val="003363A4"/>
    <w:rsid w:val="0033763A"/>
    <w:rsid w:val="00344696"/>
    <w:rsid w:val="00345616"/>
    <w:rsid w:val="003461D4"/>
    <w:rsid w:val="00346766"/>
    <w:rsid w:val="0035265B"/>
    <w:rsid w:val="00353D46"/>
    <w:rsid w:val="003543A6"/>
    <w:rsid w:val="00357A90"/>
    <w:rsid w:val="00360527"/>
    <w:rsid w:val="00360A24"/>
    <w:rsid w:val="00362146"/>
    <w:rsid w:val="0036255D"/>
    <w:rsid w:val="003626E0"/>
    <w:rsid w:val="00363BCC"/>
    <w:rsid w:val="003659B5"/>
    <w:rsid w:val="00365DA4"/>
    <w:rsid w:val="00366604"/>
    <w:rsid w:val="00367468"/>
    <w:rsid w:val="003675E5"/>
    <w:rsid w:val="003677C6"/>
    <w:rsid w:val="00367DE9"/>
    <w:rsid w:val="00373538"/>
    <w:rsid w:val="00373991"/>
    <w:rsid w:val="00374C17"/>
    <w:rsid w:val="00375431"/>
    <w:rsid w:val="00375E5B"/>
    <w:rsid w:val="00376737"/>
    <w:rsid w:val="00377757"/>
    <w:rsid w:val="003800B5"/>
    <w:rsid w:val="00380C15"/>
    <w:rsid w:val="00381161"/>
    <w:rsid w:val="003829AF"/>
    <w:rsid w:val="003849A6"/>
    <w:rsid w:val="0038788A"/>
    <w:rsid w:val="0039178B"/>
    <w:rsid w:val="00392A94"/>
    <w:rsid w:val="0039332B"/>
    <w:rsid w:val="0039383E"/>
    <w:rsid w:val="00395444"/>
    <w:rsid w:val="003A3F96"/>
    <w:rsid w:val="003A4064"/>
    <w:rsid w:val="003A60A6"/>
    <w:rsid w:val="003A7A12"/>
    <w:rsid w:val="003B0203"/>
    <w:rsid w:val="003B14D5"/>
    <w:rsid w:val="003B1CFA"/>
    <w:rsid w:val="003B2E94"/>
    <w:rsid w:val="003B3267"/>
    <w:rsid w:val="003B3C6B"/>
    <w:rsid w:val="003B48CF"/>
    <w:rsid w:val="003B51E6"/>
    <w:rsid w:val="003B6320"/>
    <w:rsid w:val="003B7A2C"/>
    <w:rsid w:val="003C39C7"/>
    <w:rsid w:val="003C4000"/>
    <w:rsid w:val="003C7928"/>
    <w:rsid w:val="003D12A5"/>
    <w:rsid w:val="003D18F9"/>
    <w:rsid w:val="003D1AE0"/>
    <w:rsid w:val="003D2201"/>
    <w:rsid w:val="003D225C"/>
    <w:rsid w:val="003D2A0B"/>
    <w:rsid w:val="003D37AB"/>
    <w:rsid w:val="003D4C47"/>
    <w:rsid w:val="003E2DA4"/>
    <w:rsid w:val="003E3290"/>
    <w:rsid w:val="003E3D88"/>
    <w:rsid w:val="003E4F8E"/>
    <w:rsid w:val="003E52E0"/>
    <w:rsid w:val="003E53CF"/>
    <w:rsid w:val="003E583D"/>
    <w:rsid w:val="003E6724"/>
    <w:rsid w:val="003E7D00"/>
    <w:rsid w:val="003F154E"/>
    <w:rsid w:val="003F1C42"/>
    <w:rsid w:val="003F2294"/>
    <w:rsid w:val="003F6364"/>
    <w:rsid w:val="003F7D0E"/>
    <w:rsid w:val="004003DA"/>
    <w:rsid w:val="00400651"/>
    <w:rsid w:val="00400A30"/>
    <w:rsid w:val="00401073"/>
    <w:rsid w:val="004014C1"/>
    <w:rsid w:val="00401728"/>
    <w:rsid w:val="00401D0B"/>
    <w:rsid w:val="0040219A"/>
    <w:rsid w:val="00405ACA"/>
    <w:rsid w:val="00406E4A"/>
    <w:rsid w:val="0041072D"/>
    <w:rsid w:val="00410C2F"/>
    <w:rsid w:val="0041149B"/>
    <w:rsid w:val="004138AF"/>
    <w:rsid w:val="00414F6E"/>
    <w:rsid w:val="004154F8"/>
    <w:rsid w:val="00415C79"/>
    <w:rsid w:val="00417B7A"/>
    <w:rsid w:val="004201D5"/>
    <w:rsid w:val="00420721"/>
    <w:rsid w:val="0042353A"/>
    <w:rsid w:val="00425896"/>
    <w:rsid w:val="00425AD5"/>
    <w:rsid w:val="004267F8"/>
    <w:rsid w:val="004279D3"/>
    <w:rsid w:val="00432B1A"/>
    <w:rsid w:val="00432BE7"/>
    <w:rsid w:val="00432C17"/>
    <w:rsid w:val="00432C51"/>
    <w:rsid w:val="0043367E"/>
    <w:rsid w:val="00437654"/>
    <w:rsid w:val="0044052C"/>
    <w:rsid w:val="00440C3A"/>
    <w:rsid w:val="0044245E"/>
    <w:rsid w:val="004460F7"/>
    <w:rsid w:val="0044679F"/>
    <w:rsid w:val="00451A99"/>
    <w:rsid w:val="004541DC"/>
    <w:rsid w:val="00454C08"/>
    <w:rsid w:val="004566D0"/>
    <w:rsid w:val="004572FE"/>
    <w:rsid w:val="00461D5E"/>
    <w:rsid w:val="00462667"/>
    <w:rsid w:val="004663B4"/>
    <w:rsid w:val="00471ADE"/>
    <w:rsid w:val="00471B28"/>
    <w:rsid w:val="00471F9D"/>
    <w:rsid w:val="00472938"/>
    <w:rsid w:val="0047407E"/>
    <w:rsid w:val="00474DBF"/>
    <w:rsid w:val="00475158"/>
    <w:rsid w:val="00475275"/>
    <w:rsid w:val="004763A7"/>
    <w:rsid w:val="004764F4"/>
    <w:rsid w:val="00476A3E"/>
    <w:rsid w:val="004807AC"/>
    <w:rsid w:val="00480C89"/>
    <w:rsid w:val="00480E3F"/>
    <w:rsid w:val="00482202"/>
    <w:rsid w:val="004846C5"/>
    <w:rsid w:val="00484DB3"/>
    <w:rsid w:val="00494166"/>
    <w:rsid w:val="00494256"/>
    <w:rsid w:val="004A0EDF"/>
    <w:rsid w:val="004A2267"/>
    <w:rsid w:val="004A229F"/>
    <w:rsid w:val="004A25AE"/>
    <w:rsid w:val="004A3C6C"/>
    <w:rsid w:val="004A65B6"/>
    <w:rsid w:val="004A7726"/>
    <w:rsid w:val="004B0A7F"/>
    <w:rsid w:val="004B30E4"/>
    <w:rsid w:val="004B4DE3"/>
    <w:rsid w:val="004B5113"/>
    <w:rsid w:val="004B75E1"/>
    <w:rsid w:val="004C501A"/>
    <w:rsid w:val="004C6679"/>
    <w:rsid w:val="004D0C9C"/>
    <w:rsid w:val="004D1693"/>
    <w:rsid w:val="004D2CEF"/>
    <w:rsid w:val="004D3D75"/>
    <w:rsid w:val="004E24EF"/>
    <w:rsid w:val="004E43E5"/>
    <w:rsid w:val="004E5159"/>
    <w:rsid w:val="004E7385"/>
    <w:rsid w:val="004E74C7"/>
    <w:rsid w:val="004E7601"/>
    <w:rsid w:val="004F0265"/>
    <w:rsid w:val="004F137C"/>
    <w:rsid w:val="004F15B6"/>
    <w:rsid w:val="004F1CB2"/>
    <w:rsid w:val="004F211D"/>
    <w:rsid w:val="004F2D95"/>
    <w:rsid w:val="004F48A7"/>
    <w:rsid w:val="004F63D1"/>
    <w:rsid w:val="004F6502"/>
    <w:rsid w:val="004F6EE2"/>
    <w:rsid w:val="00501678"/>
    <w:rsid w:val="005036AB"/>
    <w:rsid w:val="005041EA"/>
    <w:rsid w:val="0050465E"/>
    <w:rsid w:val="00504C13"/>
    <w:rsid w:val="00506202"/>
    <w:rsid w:val="0051129A"/>
    <w:rsid w:val="00512423"/>
    <w:rsid w:val="00512B61"/>
    <w:rsid w:val="00513674"/>
    <w:rsid w:val="00513A2C"/>
    <w:rsid w:val="005153C5"/>
    <w:rsid w:val="005156E5"/>
    <w:rsid w:val="00520C4A"/>
    <w:rsid w:val="00521223"/>
    <w:rsid w:val="00521E01"/>
    <w:rsid w:val="005238D5"/>
    <w:rsid w:val="005249D9"/>
    <w:rsid w:val="00524CF8"/>
    <w:rsid w:val="0052510D"/>
    <w:rsid w:val="00527946"/>
    <w:rsid w:val="005300F5"/>
    <w:rsid w:val="005305E7"/>
    <w:rsid w:val="005315CD"/>
    <w:rsid w:val="00532129"/>
    <w:rsid w:val="00532D62"/>
    <w:rsid w:val="00533224"/>
    <w:rsid w:val="0053668D"/>
    <w:rsid w:val="00536927"/>
    <w:rsid w:val="00537A28"/>
    <w:rsid w:val="005414C5"/>
    <w:rsid w:val="00541500"/>
    <w:rsid w:val="005423AD"/>
    <w:rsid w:val="00542A3C"/>
    <w:rsid w:val="00542EEE"/>
    <w:rsid w:val="00544709"/>
    <w:rsid w:val="00545107"/>
    <w:rsid w:val="005451B3"/>
    <w:rsid w:val="0054708F"/>
    <w:rsid w:val="00550CD5"/>
    <w:rsid w:val="005510C7"/>
    <w:rsid w:val="00552289"/>
    <w:rsid w:val="0055333E"/>
    <w:rsid w:val="0055365B"/>
    <w:rsid w:val="00553EEC"/>
    <w:rsid w:val="00555416"/>
    <w:rsid w:val="00555DAA"/>
    <w:rsid w:val="005561EB"/>
    <w:rsid w:val="00556EC0"/>
    <w:rsid w:val="00561338"/>
    <w:rsid w:val="005623EA"/>
    <w:rsid w:val="00562ADB"/>
    <w:rsid w:val="005637F8"/>
    <w:rsid w:val="00563ADB"/>
    <w:rsid w:val="0056480F"/>
    <w:rsid w:val="00564B80"/>
    <w:rsid w:val="00571013"/>
    <w:rsid w:val="005711BE"/>
    <w:rsid w:val="005713BE"/>
    <w:rsid w:val="00572AF0"/>
    <w:rsid w:val="00574EB3"/>
    <w:rsid w:val="0057786B"/>
    <w:rsid w:val="0058174C"/>
    <w:rsid w:val="00581834"/>
    <w:rsid w:val="00581E96"/>
    <w:rsid w:val="00583FEA"/>
    <w:rsid w:val="005852A7"/>
    <w:rsid w:val="0058582D"/>
    <w:rsid w:val="00585DA6"/>
    <w:rsid w:val="00587522"/>
    <w:rsid w:val="00587B93"/>
    <w:rsid w:val="00591C75"/>
    <w:rsid w:val="00592316"/>
    <w:rsid w:val="005931A0"/>
    <w:rsid w:val="00593E4C"/>
    <w:rsid w:val="005967C4"/>
    <w:rsid w:val="00596F3F"/>
    <w:rsid w:val="005A0BA4"/>
    <w:rsid w:val="005A1A8C"/>
    <w:rsid w:val="005A2A07"/>
    <w:rsid w:val="005A35A5"/>
    <w:rsid w:val="005A4AA1"/>
    <w:rsid w:val="005A6239"/>
    <w:rsid w:val="005A6307"/>
    <w:rsid w:val="005A75E9"/>
    <w:rsid w:val="005B058B"/>
    <w:rsid w:val="005B0E62"/>
    <w:rsid w:val="005B1723"/>
    <w:rsid w:val="005B1760"/>
    <w:rsid w:val="005B1D7A"/>
    <w:rsid w:val="005B2F0A"/>
    <w:rsid w:val="005B4EC8"/>
    <w:rsid w:val="005C02B0"/>
    <w:rsid w:val="005C15AC"/>
    <w:rsid w:val="005C2391"/>
    <w:rsid w:val="005C2935"/>
    <w:rsid w:val="005C415A"/>
    <w:rsid w:val="005C4D49"/>
    <w:rsid w:val="005C58BA"/>
    <w:rsid w:val="005C5FA0"/>
    <w:rsid w:val="005D16BF"/>
    <w:rsid w:val="005D2F0E"/>
    <w:rsid w:val="005D4025"/>
    <w:rsid w:val="005D429C"/>
    <w:rsid w:val="005D4A0B"/>
    <w:rsid w:val="005D577E"/>
    <w:rsid w:val="005E0134"/>
    <w:rsid w:val="005E03E7"/>
    <w:rsid w:val="005E2CA9"/>
    <w:rsid w:val="005E4B5E"/>
    <w:rsid w:val="005E52EE"/>
    <w:rsid w:val="005F0808"/>
    <w:rsid w:val="005F0E5A"/>
    <w:rsid w:val="005F1C34"/>
    <w:rsid w:val="005F28DD"/>
    <w:rsid w:val="005F2D4F"/>
    <w:rsid w:val="005F388C"/>
    <w:rsid w:val="005F7ADC"/>
    <w:rsid w:val="00600CE8"/>
    <w:rsid w:val="00600F28"/>
    <w:rsid w:val="0060188F"/>
    <w:rsid w:val="0060377E"/>
    <w:rsid w:val="00603AE2"/>
    <w:rsid w:val="00603EE7"/>
    <w:rsid w:val="00604469"/>
    <w:rsid w:val="00605A44"/>
    <w:rsid w:val="00605AAC"/>
    <w:rsid w:val="006071E6"/>
    <w:rsid w:val="0060726B"/>
    <w:rsid w:val="00611447"/>
    <w:rsid w:val="00612024"/>
    <w:rsid w:val="00613184"/>
    <w:rsid w:val="006148DE"/>
    <w:rsid w:val="00614F33"/>
    <w:rsid w:val="0061563A"/>
    <w:rsid w:val="00615B11"/>
    <w:rsid w:val="006168A2"/>
    <w:rsid w:val="006175CB"/>
    <w:rsid w:val="006219E0"/>
    <w:rsid w:val="00624E8D"/>
    <w:rsid w:val="006274F7"/>
    <w:rsid w:val="00630861"/>
    <w:rsid w:val="006311D7"/>
    <w:rsid w:val="0063166B"/>
    <w:rsid w:val="0063293A"/>
    <w:rsid w:val="00634441"/>
    <w:rsid w:val="006359CA"/>
    <w:rsid w:val="00635E91"/>
    <w:rsid w:val="00636D88"/>
    <w:rsid w:val="00637986"/>
    <w:rsid w:val="00640EA8"/>
    <w:rsid w:val="00640F02"/>
    <w:rsid w:val="006428EF"/>
    <w:rsid w:val="00643D1E"/>
    <w:rsid w:val="00643FF0"/>
    <w:rsid w:val="006508D4"/>
    <w:rsid w:val="0065136D"/>
    <w:rsid w:val="00654A3B"/>
    <w:rsid w:val="00655A4C"/>
    <w:rsid w:val="00655B34"/>
    <w:rsid w:val="00655B41"/>
    <w:rsid w:val="006566CF"/>
    <w:rsid w:val="00657970"/>
    <w:rsid w:val="00660C7D"/>
    <w:rsid w:val="006624E9"/>
    <w:rsid w:val="00663DFD"/>
    <w:rsid w:val="006640D9"/>
    <w:rsid w:val="0066507E"/>
    <w:rsid w:val="00672663"/>
    <w:rsid w:val="0067368F"/>
    <w:rsid w:val="006744A0"/>
    <w:rsid w:val="006753DB"/>
    <w:rsid w:val="00677EC2"/>
    <w:rsid w:val="00681E1D"/>
    <w:rsid w:val="00685406"/>
    <w:rsid w:val="0068604C"/>
    <w:rsid w:val="00687669"/>
    <w:rsid w:val="006879D6"/>
    <w:rsid w:val="00693155"/>
    <w:rsid w:val="00693BA8"/>
    <w:rsid w:val="0069427A"/>
    <w:rsid w:val="00697850"/>
    <w:rsid w:val="00697D9A"/>
    <w:rsid w:val="006A0EF0"/>
    <w:rsid w:val="006A121A"/>
    <w:rsid w:val="006A2C4F"/>
    <w:rsid w:val="006A3236"/>
    <w:rsid w:val="006A3FE6"/>
    <w:rsid w:val="006A5BF5"/>
    <w:rsid w:val="006A6CA9"/>
    <w:rsid w:val="006B02C8"/>
    <w:rsid w:val="006B1719"/>
    <w:rsid w:val="006B2DC3"/>
    <w:rsid w:val="006B6737"/>
    <w:rsid w:val="006C10C9"/>
    <w:rsid w:val="006C2719"/>
    <w:rsid w:val="006C2CF0"/>
    <w:rsid w:val="006C2F7A"/>
    <w:rsid w:val="006C3E15"/>
    <w:rsid w:val="006C4254"/>
    <w:rsid w:val="006C4A8F"/>
    <w:rsid w:val="006C54A5"/>
    <w:rsid w:val="006C5A96"/>
    <w:rsid w:val="006D22B5"/>
    <w:rsid w:val="006D232C"/>
    <w:rsid w:val="006D2A36"/>
    <w:rsid w:val="006D3927"/>
    <w:rsid w:val="006D418B"/>
    <w:rsid w:val="006D6E69"/>
    <w:rsid w:val="006E16E1"/>
    <w:rsid w:val="006E18CD"/>
    <w:rsid w:val="006E1CE8"/>
    <w:rsid w:val="006E3848"/>
    <w:rsid w:val="006E3BAB"/>
    <w:rsid w:val="006E4AED"/>
    <w:rsid w:val="006E5CE8"/>
    <w:rsid w:val="006F3AEE"/>
    <w:rsid w:val="006F4327"/>
    <w:rsid w:val="006F447D"/>
    <w:rsid w:val="006F53B9"/>
    <w:rsid w:val="006F6082"/>
    <w:rsid w:val="006F7556"/>
    <w:rsid w:val="007017D7"/>
    <w:rsid w:val="00703B7D"/>
    <w:rsid w:val="00703D86"/>
    <w:rsid w:val="00705C5F"/>
    <w:rsid w:val="0070668C"/>
    <w:rsid w:val="00706B25"/>
    <w:rsid w:val="00710116"/>
    <w:rsid w:val="00711B04"/>
    <w:rsid w:val="007124DE"/>
    <w:rsid w:val="0071513C"/>
    <w:rsid w:val="00715F33"/>
    <w:rsid w:val="0071793F"/>
    <w:rsid w:val="0072213D"/>
    <w:rsid w:val="00722EC7"/>
    <w:rsid w:val="007230E8"/>
    <w:rsid w:val="007231D6"/>
    <w:rsid w:val="00724D55"/>
    <w:rsid w:val="007254D4"/>
    <w:rsid w:val="00725FA4"/>
    <w:rsid w:val="00730875"/>
    <w:rsid w:val="007313A2"/>
    <w:rsid w:val="007325DF"/>
    <w:rsid w:val="007355A7"/>
    <w:rsid w:val="00735662"/>
    <w:rsid w:val="00740A18"/>
    <w:rsid w:val="00742CA8"/>
    <w:rsid w:val="0074370E"/>
    <w:rsid w:val="00746DF8"/>
    <w:rsid w:val="00746F48"/>
    <w:rsid w:val="00747C8F"/>
    <w:rsid w:val="00754073"/>
    <w:rsid w:val="0075427E"/>
    <w:rsid w:val="00754437"/>
    <w:rsid w:val="007560A0"/>
    <w:rsid w:val="0076050E"/>
    <w:rsid w:val="00760DD1"/>
    <w:rsid w:val="00763179"/>
    <w:rsid w:val="0076386E"/>
    <w:rsid w:val="007639A3"/>
    <w:rsid w:val="00766463"/>
    <w:rsid w:val="00767176"/>
    <w:rsid w:val="00767C45"/>
    <w:rsid w:val="00772384"/>
    <w:rsid w:val="00772941"/>
    <w:rsid w:val="0077306F"/>
    <w:rsid w:val="00774E62"/>
    <w:rsid w:val="00776B38"/>
    <w:rsid w:val="007812B0"/>
    <w:rsid w:val="00781C8F"/>
    <w:rsid w:val="00781D50"/>
    <w:rsid w:val="0078351F"/>
    <w:rsid w:val="00785F5A"/>
    <w:rsid w:val="0078784A"/>
    <w:rsid w:val="00791084"/>
    <w:rsid w:val="007A0DDD"/>
    <w:rsid w:val="007A2337"/>
    <w:rsid w:val="007A2AA6"/>
    <w:rsid w:val="007A427E"/>
    <w:rsid w:val="007A4A4D"/>
    <w:rsid w:val="007A4B4A"/>
    <w:rsid w:val="007B00AB"/>
    <w:rsid w:val="007B10D0"/>
    <w:rsid w:val="007B226D"/>
    <w:rsid w:val="007B22E8"/>
    <w:rsid w:val="007B3321"/>
    <w:rsid w:val="007B656A"/>
    <w:rsid w:val="007C0865"/>
    <w:rsid w:val="007C19F8"/>
    <w:rsid w:val="007C2523"/>
    <w:rsid w:val="007C4EC7"/>
    <w:rsid w:val="007D00AB"/>
    <w:rsid w:val="007D0CC1"/>
    <w:rsid w:val="007D1268"/>
    <w:rsid w:val="007D1D2C"/>
    <w:rsid w:val="007D2BED"/>
    <w:rsid w:val="007D38AB"/>
    <w:rsid w:val="007D53FD"/>
    <w:rsid w:val="007D54E3"/>
    <w:rsid w:val="007D5970"/>
    <w:rsid w:val="007D598B"/>
    <w:rsid w:val="007D66F3"/>
    <w:rsid w:val="007E07DE"/>
    <w:rsid w:val="007E0EA5"/>
    <w:rsid w:val="007E1EF2"/>
    <w:rsid w:val="007E4EB3"/>
    <w:rsid w:val="007E79CD"/>
    <w:rsid w:val="007F23C8"/>
    <w:rsid w:val="007F24D8"/>
    <w:rsid w:val="007F4421"/>
    <w:rsid w:val="00800815"/>
    <w:rsid w:val="00801FC1"/>
    <w:rsid w:val="008046C1"/>
    <w:rsid w:val="00804F35"/>
    <w:rsid w:val="0080536A"/>
    <w:rsid w:val="00807A6C"/>
    <w:rsid w:val="00807AA6"/>
    <w:rsid w:val="00810362"/>
    <w:rsid w:val="008132B3"/>
    <w:rsid w:val="00813C42"/>
    <w:rsid w:val="00815B1A"/>
    <w:rsid w:val="00815DED"/>
    <w:rsid w:val="0082002D"/>
    <w:rsid w:val="00820BCF"/>
    <w:rsid w:val="00820F4C"/>
    <w:rsid w:val="008217FC"/>
    <w:rsid w:val="008228D3"/>
    <w:rsid w:val="008251F7"/>
    <w:rsid w:val="008271C7"/>
    <w:rsid w:val="00827A04"/>
    <w:rsid w:val="00827FE3"/>
    <w:rsid w:val="00830601"/>
    <w:rsid w:val="008314CD"/>
    <w:rsid w:val="00831966"/>
    <w:rsid w:val="00834BE2"/>
    <w:rsid w:val="00836E19"/>
    <w:rsid w:val="00836FC4"/>
    <w:rsid w:val="00840640"/>
    <w:rsid w:val="00841055"/>
    <w:rsid w:val="0084387B"/>
    <w:rsid w:val="00843FE7"/>
    <w:rsid w:val="00845B0B"/>
    <w:rsid w:val="00847981"/>
    <w:rsid w:val="00851657"/>
    <w:rsid w:val="00853892"/>
    <w:rsid w:val="0085443F"/>
    <w:rsid w:val="00855980"/>
    <w:rsid w:val="00856DDF"/>
    <w:rsid w:val="0086055C"/>
    <w:rsid w:val="0086301A"/>
    <w:rsid w:val="00863F95"/>
    <w:rsid w:val="00867EBF"/>
    <w:rsid w:val="008706DB"/>
    <w:rsid w:val="00870DBA"/>
    <w:rsid w:val="008716D4"/>
    <w:rsid w:val="008722DC"/>
    <w:rsid w:val="008738D5"/>
    <w:rsid w:val="008742EA"/>
    <w:rsid w:val="00874F3F"/>
    <w:rsid w:val="00875324"/>
    <w:rsid w:val="00876BF3"/>
    <w:rsid w:val="00877FC9"/>
    <w:rsid w:val="00880290"/>
    <w:rsid w:val="0088196F"/>
    <w:rsid w:val="00881C76"/>
    <w:rsid w:val="00882C7D"/>
    <w:rsid w:val="00882D39"/>
    <w:rsid w:val="008830BE"/>
    <w:rsid w:val="00883BC2"/>
    <w:rsid w:val="008855D8"/>
    <w:rsid w:val="00886618"/>
    <w:rsid w:val="0089196E"/>
    <w:rsid w:val="00895229"/>
    <w:rsid w:val="00895AD8"/>
    <w:rsid w:val="0089614C"/>
    <w:rsid w:val="008968D6"/>
    <w:rsid w:val="008A1844"/>
    <w:rsid w:val="008A4B69"/>
    <w:rsid w:val="008A61C0"/>
    <w:rsid w:val="008B2630"/>
    <w:rsid w:val="008B33D5"/>
    <w:rsid w:val="008B4C82"/>
    <w:rsid w:val="008B4D92"/>
    <w:rsid w:val="008B57EC"/>
    <w:rsid w:val="008B65AF"/>
    <w:rsid w:val="008B67CB"/>
    <w:rsid w:val="008C0067"/>
    <w:rsid w:val="008C1F62"/>
    <w:rsid w:val="008C358E"/>
    <w:rsid w:val="008C453B"/>
    <w:rsid w:val="008C4BDD"/>
    <w:rsid w:val="008C615E"/>
    <w:rsid w:val="008C6C90"/>
    <w:rsid w:val="008C7673"/>
    <w:rsid w:val="008D4195"/>
    <w:rsid w:val="008D4472"/>
    <w:rsid w:val="008D45F7"/>
    <w:rsid w:val="008D544D"/>
    <w:rsid w:val="008D58E7"/>
    <w:rsid w:val="008E01A9"/>
    <w:rsid w:val="008E045F"/>
    <w:rsid w:val="008E57F6"/>
    <w:rsid w:val="008E5AB1"/>
    <w:rsid w:val="008E646D"/>
    <w:rsid w:val="008E68EA"/>
    <w:rsid w:val="008E788C"/>
    <w:rsid w:val="008F26B0"/>
    <w:rsid w:val="008F2E63"/>
    <w:rsid w:val="008F3796"/>
    <w:rsid w:val="008F417A"/>
    <w:rsid w:val="008F5CDB"/>
    <w:rsid w:val="008F6ECF"/>
    <w:rsid w:val="008F7A54"/>
    <w:rsid w:val="00902233"/>
    <w:rsid w:val="009027B5"/>
    <w:rsid w:val="00904A53"/>
    <w:rsid w:val="00904A6D"/>
    <w:rsid w:val="00904AC0"/>
    <w:rsid w:val="0090564F"/>
    <w:rsid w:val="00910D55"/>
    <w:rsid w:val="00911683"/>
    <w:rsid w:val="009118EF"/>
    <w:rsid w:val="00911EE9"/>
    <w:rsid w:val="00911F6B"/>
    <w:rsid w:val="00912425"/>
    <w:rsid w:val="00912ACE"/>
    <w:rsid w:val="0091347B"/>
    <w:rsid w:val="00913FF5"/>
    <w:rsid w:val="00914641"/>
    <w:rsid w:val="00915F7E"/>
    <w:rsid w:val="00920CD7"/>
    <w:rsid w:val="009216A3"/>
    <w:rsid w:val="00922B72"/>
    <w:rsid w:val="00923541"/>
    <w:rsid w:val="00923D18"/>
    <w:rsid w:val="00924264"/>
    <w:rsid w:val="0092459F"/>
    <w:rsid w:val="00926F17"/>
    <w:rsid w:val="00930D2E"/>
    <w:rsid w:val="00931701"/>
    <w:rsid w:val="009319D8"/>
    <w:rsid w:val="009321BE"/>
    <w:rsid w:val="009329C4"/>
    <w:rsid w:val="00932A8B"/>
    <w:rsid w:val="00932E2A"/>
    <w:rsid w:val="00932F11"/>
    <w:rsid w:val="00934151"/>
    <w:rsid w:val="009347FE"/>
    <w:rsid w:val="009357DA"/>
    <w:rsid w:val="00935848"/>
    <w:rsid w:val="00935A33"/>
    <w:rsid w:val="00936C07"/>
    <w:rsid w:val="00937A13"/>
    <w:rsid w:val="009500CC"/>
    <w:rsid w:val="00953549"/>
    <w:rsid w:val="00955F8F"/>
    <w:rsid w:val="00960170"/>
    <w:rsid w:val="0096287A"/>
    <w:rsid w:val="00963039"/>
    <w:rsid w:val="0096324E"/>
    <w:rsid w:val="00965155"/>
    <w:rsid w:val="00966807"/>
    <w:rsid w:val="00966ADF"/>
    <w:rsid w:val="00967895"/>
    <w:rsid w:val="00972DAC"/>
    <w:rsid w:val="00973062"/>
    <w:rsid w:val="00973E00"/>
    <w:rsid w:val="00974031"/>
    <w:rsid w:val="0097450A"/>
    <w:rsid w:val="009752D3"/>
    <w:rsid w:val="009754D5"/>
    <w:rsid w:val="009805BC"/>
    <w:rsid w:val="00980FAE"/>
    <w:rsid w:val="0098134F"/>
    <w:rsid w:val="00981D23"/>
    <w:rsid w:val="00983A74"/>
    <w:rsid w:val="0098528D"/>
    <w:rsid w:val="009863E8"/>
    <w:rsid w:val="0098650F"/>
    <w:rsid w:val="0098758D"/>
    <w:rsid w:val="009907E1"/>
    <w:rsid w:val="0099192C"/>
    <w:rsid w:val="00992F0C"/>
    <w:rsid w:val="009932A0"/>
    <w:rsid w:val="00993C2E"/>
    <w:rsid w:val="009951E1"/>
    <w:rsid w:val="00995F17"/>
    <w:rsid w:val="00996615"/>
    <w:rsid w:val="009968A2"/>
    <w:rsid w:val="009A1517"/>
    <w:rsid w:val="009A2195"/>
    <w:rsid w:val="009A5AED"/>
    <w:rsid w:val="009A7086"/>
    <w:rsid w:val="009B4CE8"/>
    <w:rsid w:val="009B5015"/>
    <w:rsid w:val="009B5E0A"/>
    <w:rsid w:val="009C0570"/>
    <w:rsid w:val="009C0B65"/>
    <w:rsid w:val="009C2B42"/>
    <w:rsid w:val="009C2B82"/>
    <w:rsid w:val="009C342C"/>
    <w:rsid w:val="009C3562"/>
    <w:rsid w:val="009C5AC0"/>
    <w:rsid w:val="009C5DF4"/>
    <w:rsid w:val="009D2163"/>
    <w:rsid w:val="009D346B"/>
    <w:rsid w:val="009D46CE"/>
    <w:rsid w:val="009D5A53"/>
    <w:rsid w:val="009D5B91"/>
    <w:rsid w:val="009D7703"/>
    <w:rsid w:val="009E2F72"/>
    <w:rsid w:val="009E32FD"/>
    <w:rsid w:val="009E3CA1"/>
    <w:rsid w:val="009E45F9"/>
    <w:rsid w:val="009E4F0F"/>
    <w:rsid w:val="009E56AD"/>
    <w:rsid w:val="009F2EB8"/>
    <w:rsid w:val="009F65CD"/>
    <w:rsid w:val="009F7741"/>
    <w:rsid w:val="00A00F09"/>
    <w:rsid w:val="00A01ABA"/>
    <w:rsid w:val="00A01FC2"/>
    <w:rsid w:val="00A025C1"/>
    <w:rsid w:val="00A05ACF"/>
    <w:rsid w:val="00A07C5E"/>
    <w:rsid w:val="00A10181"/>
    <w:rsid w:val="00A10288"/>
    <w:rsid w:val="00A119F4"/>
    <w:rsid w:val="00A120A8"/>
    <w:rsid w:val="00A12E0F"/>
    <w:rsid w:val="00A12EC7"/>
    <w:rsid w:val="00A14711"/>
    <w:rsid w:val="00A15CFD"/>
    <w:rsid w:val="00A20A23"/>
    <w:rsid w:val="00A21499"/>
    <w:rsid w:val="00A21EAF"/>
    <w:rsid w:val="00A2266E"/>
    <w:rsid w:val="00A22B0F"/>
    <w:rsid w:val="00A22C20"/>
    <w:rsid w:val="00A239CA"/>
    <w:rsid w:val="00A248AB"/>
    <w:rsid w:val="00A2566E"/>
    <w:rsid w:val="00A27C87"/>
    <w:rsid w:val="00A31018"/>
    <w:rsid w:val="00A3184B"/>
    <w:rsid w:val="00A32CCC"/>
    <w:rsid w:val="00A3304A"/>
    <w:rsid w:val="00A34398"/>
    <w:rsid w:val="00A345DB"/>
    <w:rsid w:val="00A372EB"/>
    <w:rsid w:val="00A37A73"/>
    <w:rsid w:val="00A431D6"/>
    <w:rsid w:val="00A44107"/>
    <w:rsid w:val="00A45EAF"/>
    <w:rsid w:val="00A46699"/>
    <w:rsid w:val="00A47A17"/>
    <w:rsid w:val="00A50F21"/>
    <w:rsid w:val="00A52B5B"/>
    <w:rsid w:val="00A53171"/>
    <w:rsid w:val="00A53D97"/>
    <w:rsid w:val="00A54572"/>
    <w:rsid w:val="00A5538E"/>
    <w:rsid w:val="00A55920"/>
    <w:rsid w:val="00A5631D"/>
    <w:rsid w:val="00A570B4"/>
    <w:rsid w:val="00A575ED"/>
    <w:rsid w:val="00A576D6"/>
    <w:rsid w:val="00A61C7E"/>
    <w:rsid w:val="00A635D6"/>
    <w:rsid w:val="00A63681"/>
    <w:rsid w:val="00A63B92"/>
    <w:rsid w:val="00A65250"/>
    <w:rsid w:val="00A66300"/>
    <w:rsid w:val="00A66BE4"/>
    <w:rsid w:val="00A71914"/>
    <w:rsid w:val="00A71973"/>
    <w:rsid w:val="00A71A3F"/>
    <w:rsid w:val="00A74143"/>
    <w:rsid w:val="00A74464"/>
    <w:rsid w:val="00A76CF0"/>
    <w:rsid w:val="00A817ED"/>
    <w:rsid w:val="00A81920"/>
    <w:rsid w:val="00A8304B"/>
    <w:rsid w:val="00A85AC1"/>
    <w:rsid w:val="00A85CD5"/>
    <w:rsid w:val="00A91B68"/>
    <w:rsid w:val="00A92304"/>
    <w:rsid w:val="00A9412A"/>
    <w:rsid w:val="00A94D9D"/>
    <w:rsid w:val="00A95728"/>
    <w:rsid w:val="00A9638A"/>
    <w:rsid w:val="00A96711"/>
    <w:rsid w:val="00A97611"/>
    <w:rsid w:val="00A97B28"/>
    <w:rsid w:val="00AA0952"/>
    <w:rsid w:val="00AA0E00"/>
    <w:rsid w:val="00AA21A1"/>
    <w:rsid w:val="00AA2C92"/>
    <w:rsid w:val="00AA7B80"/>
    <w:rsid w:val="00AB09BB"/>
    <w:rsid w:val="00AB3286"/>
    <w:rsid w:val="00AB4D67"/>
    <w:rsid w:val="00AB554B"/>
    <w:rsid w:val="00AB63E6"/>
    <w:rsid w:val="00AB6621"/>
    <w:rsid w:val="00AB692E"/>
    <w:rsid w:val="00AC0B29"/>
    <w:rsid w:val="00AC3203"/>
    <w:rsid w:val="00AC3856"/>
    <w:rsid w:val="00AC3A91"/>
    <w:rsid w:val="00AC40CD"/>
    <w:rsid w:val="00AC4A95"/>
    <w:rsid w:val="00AC4BED"/>
    <w:rsid w:val="00AC4F9D"/>
    <w:rsid w:val="00AC5660"/>
    <w:rsid w:val="00AC721E"/>
    <w:rsid w:val="00AD176D"/>
    <w:rsid w:val="00AD4556"/>
    <w:rsid w:val="00AD5958"/>
    <w:rsid w:val="00AD6BF9"/>
    <w:rsid w:val="00AD79BE"/>
    <w:rsid w:val="00AE1915"/>
    <w:rsid w:val="00AE248A"/>
    <w:rsid w:val="00AE35CB"/>
    <w:rsid w:val="00AE3706"/>
    <w:rsid w:val="00AE5313"/>
    <w:rsid w:val="00AE5591"/>
    <w:rsid w:val="00AE6BAA"/>
    <w:rsid w:val="00AE7D5F"/>
    <w:rsid w:val="00AF021F"/>
    <w:rsid w:val="00AF0A38"/>
    <w:rsid w:val="00AF0E61"/>
    <w:rsid w:val="00AF2330"/>
    <w:rsid w:val="00AF37C3"/>
    <w:rsid w:val="00AF4F47"/>
    <w:rsid w:val="00B02BFE"/>
    <w:rsid w:val="00B02C45"/>
    <w:rsid w:val="00B03B9E"/>
    <w:rsid w:val="00B062C5"/>
    <w:rsid w:val="00B06D01"/>
    <w:rsid w:val="00B06F46"/>
    <w:rsid w:val="00B07BC0"/>
    <w:rsid w:val="00B1052B"/>
    <w:rsid w:val="00B11E18"/>
    <w:rsid w:val="00B1642C"/>
    <w:rsid w:val="00B166E4"/>
    <w:rsid w:val="00B226BA"/>
    <w:rsid w:val="00B228A6"/>
    <w:rsid w:val="00B22C18"/>
    <w:rsid w:val="00B256C3"/>
    <w:rsid w:val="00B26040"/>
    <w:rsid w:val="00B26991"/>
    <w:rsid w:val="00B26D44"/>
    <w:rsid w:val="00B30E8B"/>
    <w:rsid w:val="00B3211E"/>
    <w:rsid w:val="00B32DEA"/>
    <w:rsid w:val="00B3403F"/>
    <w:rsid w:val="00B360CA"/>
    <w:rsid w:val="00B364BA"/>
    <w:rsid w:val="00B368EB"/>
    <w:rsid w:val="00B36930"/>
    <w:rsid w:val="00B36BA1"/>
    <w:rsid w:val="00B41EE0"/>
    <w:rsid w:val="00B42611"/>
    <w:rsid w:val="00B4369B"/>
    <w:rsid w:val="00B45115"/>
    <w:rsid w:val="00B45702"/>
    <w:rsid w:val="00B47002"/>
    <w:rsid w:val="00B4765D"/>
    <w:rsid w:val="00B47BD0"/>
    <w:rsid w:val="00B513B0"/>
    <w:rsid w:val="00B520F3"/>
    <w:rsid w:val="00B5323C"/>
    <w:rsid w:val="00B542FC"/>
    <w:rsid w:val="00B5525B"/>
    <w:rsid w:val="00B554EE"/>
    <w:rsid w:val="00B57B4C"/>
    <w:rsid w:val="00B57F42"/>
    <w:rsid w:val="00B600BD"/>
    <w:rsid w:val="00B6129F"/>
    <w:rsid w:val="00B61AF3"/>
    <w:rsid w:val="00B63290"/>
    <w:rsid w:val="00B63D52"/>
    <w:rsid w:val="00B64A37"/>
    <w:rsid w:val="00B66B9B"/>
    <w:rsid w:val="00B67EA8"/>
    <w:rsid w:val="00B71583"/>
    <w:rsid w:val="00B71F42"/>
    <w:rsid w:val="00B721FC"/>
    <w:rsid w:val="00B74FD7"/>
    <w:rsid w:val="00B76A32"/>
    <w:rsid w:val="00B77BCE"/>
    <w:rsid w:val="00B808D4"/>
    <w:rsid w:val="00B813BF"/>
    <w:rsid w:val="00B81D0C"/>
    <w:rsid w:val="00B81E47"/>
    <w:rsid w:val="00B82DA7"/>
    <w:rsid w:val="00B82E1F"/>
    <w:rsid w:val="00B85F09"/>
    <w:rsid w:val="00B8686C"/>
    <w:rsid w:val="00B86FB4"/>
    <w:rsid w:val="00B874ED"/>
    <w:rsid w:val="00B87927"/>
    <w:rsid w:val="00B90D48"/>
    <w:rsid w:val="00B92B43"/>
    <w:rsid w:val="00B92FC2"/>
    <w:rsid w:val="00B939B3"/>
    <w:rsid w:val="00B93D25"/>
    <w:rsid w:val="00B94732"/>
    <w:rsid w:val="00B94DC7"/>
    <w:rsid w:val="00B94FD1"/>
    <w:rsid w:val="00B95581"/>
    <w:rsid w:val="00B969A0"/>
    <w:rsid w:val="00BA09F3"/>
    <w:rsid w:val="00BA190C"/>
    <w:rsid w:val="00BA1BD4"/>
    <w:rsid w:val="00BA1C98"/>
    <w:rsid w:val="00BA303A"/>
    <w:rsid w:val="00BA329F"/>
    <w:rsid w:val="00BA486B"/>
    <w:rsid w:val="00BA6069"/>
    <w:rsid w:val="00BA7F28"/>
    <w:rsid w:val="00BB2281"/>
    <w:rsid w:val="00BB2A2D"/>
    <w:rsid w:val="00BB2C5A"/>
    <w:rsid w:val="00BB4CFD"/>
    <w:rsid w:val="00BC0258"/>
    <w:rsid w:val="00BC13C0"/>
    <w:rsid w:val="00BC194F"/>
    <w:rsid w:val="00BC76EC"/>
    <w:rsid w:val="00BC7FF3"/>
    <w:rsid w:val="00BD07C6"/>
    <w:rsid w:val="00BD1228"/>
    <w:rsid w:val="00BD261E"/>
    <w:rsid w:val="00BD3F1C"/>
    <w:rsid w:val="00BD4009"/>
    <w:rsid w:val="00BD4A71"/>
    <w:rsid w:val="00BD67E5"/>
    <w:rsid w:val="00BD7557"/>
    <w:rsid w:val="00BD7641"/>
    <w:rsid w:val="00BE1152"/>
    <w:rsid w:val="00BE1BFB"/>
    <w:rsid w:val="00BE2327"/>
    <w:rsid w:val="00BE58CD"/>
    <w:rsid w:val="00BE673F"/>
    <w:rsid w:val="00BF5129"/>
    <w:rsid w:val="00BF515B"/>
    <w:rsid w:val="00BF608E"/>
    <w:rsid w:val="00BF67A8"/>
    <w:rsid w:val="00BF6B1A"/>
    <w:rsid w:val="00BF7F1A"/>
    <w:rsid w:val="00C00C9A"/>
    <w:rsid w:val="00C01226"/>
    <w:rsid w:val="00C01FF7"/>
    <w:rsid w:val="00C0244A"/>
    <w:rsid w:val="00C050F6"/>
    <w:rsid w:val="00C053A2"/>
    <w:rsid w:val="00C062AE"/>
    <w:rsid w:val="00C075D7"/>
    <w:rsid w:val="00C119C6"/>
    <w:rsid w:val="00C140FF"/>
    <w:rsid w:val="00C14584"/>
    <w:rsid w:val="00C15EBD"/>
    <w:rsid w:val="00C1744A"/>
    <w:rsid w:val="00C21A38"/>
    <w:rsid w:val="00C23378"/>
    <w:rsid w:val="00C237C0"/>
    <w:rsid w:val="00C24B0F"/>
    <w:rsid w:val="00C25751"/>
    <w:rsid w:val="00C273A4"/>
    <w:rsid w:val="00C30296"/>
    <w:rsid w:val="00C3092A"/>
    <w:rsid w:val="00C30E2F"/>
    <w:rsid w:val="00C31AC4"/>
    <w:rsid w:val="00C31DC2"/>
    <w:rsid w:val="00C33F12"/>
    <w:rsid w:val="00C34AA9"/>
    <w:rsid w:val="00C3775D"/>
    <w:rsid w:val="00C379D9"/>
    <w:rsid w:val="00C41368"/>
    <w:rsid w:val="00C4173C"/>
    <w:rsid w:val="00C42DA9"/>
    <w:rsid w:val="00C43000"/>
    <w:rsid w:val="00C45FFC"/>
    <w:rsid w:val="00C4671C"/>
    <w:rsid w:val="00C5037B"/>
    <w:rsid w:val="00C5258D"/>
    <w:rsid w:val="00C548A8"/>
    <w:rsid w:val="00C54AB3"/>
    <w:rsid w:val="00C5713F"/>
    <w:rsid w:val="00C5742A"/>
    <w:rsid w:val="00C608B0"/>
    <w:rsid w:val="00C61E71"/>
    <w:rsid w:val="00C630FD"/>
    <w:rsid w:val="00C63AEE"/>
    <w:rsid w:val="00C63D9F"/>
    <w:rsid w:val="00C642DD"/>
    <w:rsid w:val="00C64B58"/>
    <w:rsid w:val="00C656B4"/>
    <w:rsid w:val="00C6644B"/>
    <w:rsid w:val="00C66959"/>
    <w:rsid w:val="00C66AFF"/>
    <w:rsid w:val="00C66F94"/>
    <w:rsid w:val="00C704BE"/>
    <w:rsid w:val="00C71622"/>
    <w:rsid w:val="00C721F8"/>
    <w:rsid w:val="00C7236E"/>
    <w:rsid w:val="00C728D0"/>
    <w:rsid w:val="00C72AD2"/>
    <w:rsid w:val="00C7465D"/>
    <w:rsid w:val="00C74A66"/>
    <w:rsid w:val="00C76215"/>
    <w:rsid w:val="00C7624F"/>
    <w:rsid w:val="00C769CF"/>
    <w:rsid w:val="00C76BAF"/>
    <w:rsid w:val="00C76BE1"/>
    <w:rsid w:val="00C77963"/>
    <w:rsid w:val="00C77E34"/>
    <w:rsid w:val="00C805D2"/>
    <w:rsid w:val="00C81B21"/>
    <w:rsid w:val="00C82A25"/>
    <w:rsid w:val="00C82BA9"/>
    <w:rsid w:val="00C84133"/>
    <w:rsid w:val="00C84928"/>
    <w:rsid w:val="00C86EF2"/>
    <w:rsid w:val="00C91793"/>
    <w:rsid w:val="00C921A7"/>
    <w:rsid w:val="00C92AE8"/>
    <w:rsid w:val="00C9346E"/>
    <w:rsid w:val="00C94ACB"/>
    <w:rsid w:val="00C95122"/>
    <w:rsid w:val="00C95207"/>
    <w:rsid w:val="00C95924"/>
    <w:rsid w:val="00CA00F3"/>
    <w:rsid w:val="00CA1493"/>
    <w:rsid w:val="00CA3490"/>
    <w:rsid w:val="00CA4724"/>
    <w:rsid w:val="00CA5073"/>
    <w:rsid w:val="00CA59DC"/>
    <w:rsid w:val="00CA6299"/>
    <w:rsid w:val="00CA7356"/>
    <w:rsid w:val="00CB0409"/>
    <w:rsid w:val="00CB1062"/>
    <w:rsid w:val="00CB3AD6"/>
    <w:rsid w:val="00CB45B5"/>
    <w:rsid w:val="00CB626F"/>
    <w:rsid w:val="00CB6FB8"/>
    <w:rsid w:val="00CB7F98"/>
    <w:rsid w:val="00CC0B22"/>
    <w:rsid w:val="00CC393B"/>
    <w:rsid w:val="00CC5235"/>
    <w:rsid w:val="00CC6A4D"/>
    <w:rsid w:val="00CC7D4A"/>
    <w:rsid w:val="00CD6CB9"/>
    <w:rsid w:val="00CD7072"/>
    <w:rsid w:val="00CE2CBC"/>
    <w:rsid w:val="00CE4845"/>
    <w:rsid w:val="00CE645F"/>
    <w:rsid w:val="00CF08AD"/>
    <w:rsid w:val="00CF0E95"/>
    <w:rsid w:val="00CF197B"/>
    <w:rsid w:val="00CF2E9B"/>
    <w:rsid w:val="00CF495E"/>
    <w:rsid w:val="00CF508A"/>
    <w:rsid w:val="00CF6783"/>
    <w:rsid w:val="00CF79AF"/>
    <w:rsid w:val="00D01FFC"/>
    <w:rsid w:val="00D026C1"/>
    <w:rsid w:val="00D02BEB"/>
    <w:rsid w:val="00D048BA"/>
    <w:rsid w:val="00D05A08"/>
    <w:rsid w:val="00D07BBE"/>
    <w:rsid w:val="00D11048"/>
    <w:rsid w:val="00D1124C"/>
    <w:rsid w:val="00D12579"/>
    <w:rsid w:val="00D12A0E"/>
    <w:rsid w:val="00D13AD7"/>
    <w:rsid w:val="00D14FC0"/>
    <w:rsid w:val="00D154F6"/>
    <w:rsid w:val="00D16D64"/>
    <w:rsid w:val="00D20A4D"/>
    <w:rsid w:val="00D2117F"/>
    <w:rsid w:val="00D21585"/>
    <w:rsid w:val="00D21651"/>
    <w:rsid w:val="00D23EAF"/>
    <w:rsid w:val="00D2415B"/>
    <w:rsid w:val="00D26B09"/>
    <w:rsid w:val="00D30103"/>
    <w:rsid w:val="00D32AE6"/>
    <w:rsid w:val="00D33268"/>
    <w:rsid w:val="00D33544"/>
    <w:rsid w:val="00D34A6D"/>
    <w:rsid w:val="00D359CE"/>
    <w:rsid w:val="00D35CDC"/>
    <w:rsid w:val="00D3653E"/>
    <w:rsid w:val="00D367B3"/>
    <w:rsid w:val="00D36830"/>
    <w:rsid w:val="00D3750E"/>
    <w:rsid w:val="00D408EE"/>
    <w:rsid w:val="00D4108B"/>
    <w:rsid w:val="00D4266E"/>
    <w:rsid w:val="00D4377E"/>
    <w:rsid w:val="00D455E1"/>
    <w:rsid w:val="00D45DAF"/>
    <w:rsid w:val="00D46601"/>
    <w:rsid w:val="00D47412"/>
    <w:rsid w:val="00D475FC"/>
    <w:rsid w:val="00D5102C"/>
    <w:rsid w:val="00D51EF8"/>
    <w:rsid w:val="00D52046"/>
    <w:rsid w:val="00D5313D"/>
    <w:rsid w:val="00D537DF"/>
    <w:rsid w:val="00D54507"/>
    <w:rsid w:val="00D5681D"/>
    <w:rsid w:val="00D571A8"/>
    <w:rsid w:val="00D6082E"/>
    <w:rsid w:val="00D6239C"/>
    <w:rsid w:val="00D63A8F"/>
    <w:rsid w:val="00D64ECB"/>
    <w:rsid w:val="00D64F8A"/>
    <w:rsid w:val="00D64F90"/>
    <w:rsid w:val="00D656F0"/>
    <w:rsid w:val="00D676C3"/>
    <w:rsid w:val="00D70C05"/>
    <w:rsid w:val="00D7242A"/>
    <w:rsid w:val="00D7698C"/>
    <w:rsid w:val="00D76B11"/>
    <w:rsid w:val="00D80B65"/>
    <w:rsid w:val="00D811CC"/>
    <w:rsid w:val="00D81724"/>
    <w:rsid w:val="00D82AE6"/>
    <w:rsid w:val="00D8707A"/>
    <w:rsid w:val="00D87F27"/>
    <w:rsid w:val="00D902A9"/>
    <w:rsid w:val="00D90973"/>
    <w:rsid w:val="00D93048"/>
    <w:rsid w:val="00D9316C"/>
    <w:rsid w:val="00D94416"/>
    <w:rsid w:val="00D958AA"/>
    <w:rsid w:val="00D95A88"/>
    <w:rsid w:val="00D9688E"/>
    <w:rsid w:val="00D97AD9"/>
    <w:rsid w:val="00DA03AA"/>
    <w:rsid w:val="00DA0530"/>
    <w:rsid w:val="00DA0C59"/>
    <w:rsid w:val="00DA15F6"/>
    <w:rsid w:val="00DA3113"/>
    <w:rsid w:val="00DA3AC8"/>
    <w:rsid w:val="00DA56D1"/>
    <w:rsid w:val="00DA6502"/>
    <w:rsid w:val="00DA66DB"/>
    <w:rsid w:val="00DA7D78"/>
    <w:rsid w:val="00DB073E"/>
    <w:rsid w:val="00DB21C2"/>
    <w:rsid w:val="00DB21DE"/>
    <w:rsid w:val="00DB2675"/>
    <w:rsid w:val="00DB31E6"/>
    <w:rsid w:val="00DB3B88"/>
    <w:rsid w:val="00DB575B"/>
    <w:rsid w:val="00DB5A30"/>
    <w:rsid w:val="00DB65FB"/>
    <w:rsid w:val="00DB713E"/>
    <w:rsid w:val="00DC09E8"/>
    <w:rsid w:val="00DC1A44"/>
    <w:rsid w:val="00DC21E2"/>
    <w:rsid w:val="00DC301F"/>
    <w:rsid w:val="00DC3520"/>
    <w:rsid w:val="00DD131E"/>
    <w:rsid w:val="00DD45D0"/>
    <w:rsid w:val="00DD64E3"/>
    <w:rsid w:val="00DD7CEE"/>
    <w:rsid w:val="00DE0DBD"/>
    <w:rsid w:val="00DE1158"/>
    <w:rsid w:val="00DE15DD"/>
    <w:rsid w:val="00DE1A09"/>
    <w:rsid w:val="00DE1C6A"/>
    <w:rsid w:val="00DE2371"/>
    <w:rsid w:val="00DE312D"/>
    <w:rsid w:val="00DE4782"/>
    <w:rsid w:val="00DE59E7"/>
    <w:rsid w:val="00DE6A38"/>
    <w:rsid w:val="00DE7899"/>
    <w:rsid w:val="00DE7A66"/>
    <w:rsid w:val="00DF0D1F"/>
    <w:rsid w:val="00DF1D9A"/>
    <w:rsid w:val="00DF220B"/>
    <w:rsid w:val="00DF28E5"/>
    <w:rsid w:val="00DF3054"/>
    <w:rsid w:val="00DF41E1"/>
    <w:rsid w:val="00DF55EB"/>
    <w:rsid w:val="00DF6762"/>
    <w:rsid w:val="00DF7FC9"/>
    <w:rsid w:val="00E021EE"/>
    <w:rsid w:val="00E03D90"/>
    <w:rsid w:val="00E04270"/>
    <w:rsid w:val="00E054C5"/>
    <w:rsid w:val="00E05C17"/>
    <w:rsid w:val="00E1172C"/>
    <w:rsid w:val="00E13014"/>
    <w:rsid w:val="00E13146"/>
    <w:rsid w:val="00E1558C"/>
    <w:rsid w:val="00E17747"/>
    <w:rsid w:val="00E177F4"/>
    <w:rsid w:val="00E20387"/>
    <w:rsid w:val="00E23C9B"/>
    <w:rsid w:val="00E24D57"/>
    <w:rsid w:val="00E25221"/>
    <w:rsid w:val="00E25760"/>
    <w:rsid w:val="00E278D6"/>
    <w:rsid w:val="00E32177"/>
    <w:rsid w:val="00E32A03"/>
    <w:rsid w:val="00E352ED"/>
    <w:rsid w:val="00E360AC"/>
    <w:rsid w:val="00E36173"/>
    <w:rsid w:val="00E37060"/>
    <w:rsid w:val="00E40360"/>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12CF"/>
    <w:rsid w:val="00E62417"/>
    <w:rsid w:val="00E63BC4"/>
    <w:rsid w:val="00E65242"/>
    <w:rsid w:val="00E6622A"/>
    <w:rsid w:val="00E67321"/>
    <w:rsid w:val="00E70B80"/>
    <w:rsid w:val="00E73290"/>
    <w:rsid w:val="00E744A2"/>
    <w:rsid w:val="00E75957"/>
    <w:rsid w:val="00E76336"/>
    <w:rsid w:val="00E7650B"/>
    <w:rsid w:val="00E806C4"/>
    <w:rsid w:val="00E80874"/>
    <w:rsid w:val="00E81440"/>
    <w:rsid w:val="00E826CD"/>
    <w:rsid w:val="00E82770"/>
    <w:rsid w:val="00E82FED"/>
    <w:rsid w:val="00E8404A"/>
    <w:rsid w:val="00E8610F"/>
    <w:rsid w:val="00E86EB6"/>
    <w:rsid w:val="00E86F5D"/>
    <w:rsid w:val="00E8724B"/>
    <w:rsid w:val="00E9141F"/>
    <w:rsid w:val="00E91E18"/>
    <w:rsid w:val="00E926E9"/>
    <w:rsid w:val="00E93F7C"/>
    <w:rsid w:val="00E94D00"/>
    <w:rsid w:val="00E950A8"/>
    <w:rsid w:val="00E973FA"/>
    <w:rsid w:val="00EA0225"/>
    <w:rsid w:val="00EA0A83"/>
    <w:rsid w:val="00EA4ED9"/>
    <w:rsid w:val="00EA4F79"/>
    <w:rsid w:val="00EA5B11"/>
    <w:rsid w:val="00EA6399"/>
    <w:rsid w:val="00EA74EE"/>
    <w:rsid w:val="00EA793E"/>
    <w:rsid w:val="00EB0048"/>
    <w:rsid w:val="00EB05F2"/>
    <w:rsid w:val="00EB0664"/>
    <w:rsid w:val="00EB1218"/>
    <w:rsid w:val="00EB2BC0"/>
    <w:rsid w:val="00EB3195"/>
    <w:rsid w:val="00EB4077"/>
    <w:rsid w:val="00EB540D"/>
    <w:rsid w:val="00EB6047"/>
    <w:rsid w:val="00EB7929"/>
    <w:rsid w:val="00EC3126"/>
    <w:rsid w:val="00EC3F3C"/>
    <w:rsid w:val="00EC408D"/>
    <w:rsid w:val="00EC560E"/>
    <w:rsid w:val="00EC62A0"/>
    <w:rsid w:val="00EC6C19"/>
    <w:rsid w:val="00EC7047"/>
    <w:rsid w:val="00EC723B"/>
    <w:rsid w:val="00ED092F"/>
    <w:rsid w:val="00ED09F5"/>
    <w:rsid w:val="00ED1367"/>
    <w:rsid w:val="00ED1E46"/>
    <w:rsid w:val="00ED49DD"/>
    <w:rsid w:val="00EE09C6"/>
    <w:rsid w:val="00EE45E2"/>
    <w:rsid w:val="00EE562B"/>
    <w:rsid w:val="00EE5B0C"/>
    <w:rsid w:val="00EE62C9"/>
    <w:rsid w:val="00EE6590"/>
    <w:rsid w:val="00EE68ED"/>
    <w:rsid w:val="00EE6F23"/>
    <w:rsid w:val="00EF11C8"/>
    <w:rsid w:val="00EF190C"/>
    <w:rsid w:val="00EF25EC"/>
    <w:rsid w:val="00EF3FF6"/>
    <w:rsid w:val="00EF4C6D"/>
    <w:rsid w:val="00EF6625"/>
    <w:rsid w:val="00EF67B4"/>
    <w:rsid w:val="00EF783F"/>
    <w:rsid w:val="00F00340"/>
    <w:rsid w:val="00F00C19"/>
    <w:rsid w:val="00F00D8C"/>
    <w:rsid w:val="00F0170A"/>
    <w:rsid w:val="00F01C2B"/>
    <w:rsid w:val="00F02441"/>
    <w:rsid w:val="00F02574"/>
    <w:rsid w:val="00F025EC"/>
    <w:rsid w:val="00F033C6"/>
    <w:rsid w:val="00F04259"/>
    <w:rsid w:val="00F0554E"/>
    <w:rsid w:val="00F05C71"/>
    <w:rsid w:val="00F06576"/>
    <w:rsid w:val="00F07106"/>
    <w:rsid w:val="00F10DA9"/>
    <w:rsid w:val="00F119FA"/>
    <w:rsid w:val="00F127F9"/>
    <w:rsid w:val="00F14A09"/>
    <w:rsid w:val="00F14E21"/>
    <w:rsid w:val="00F1630A"/>
    <w:rsid w:val="00F21FBF"/>
    <w:rsid w:val="00F2234B"/>
    <w:rsid w:val="00F224A1"/>
    <w:rsid w:val="00F22643"/>
    <w:rsid w:val="00F23B30"/>
    <w:rsid w:val="00F24BE6"/>
    <w:rsid w:val="00F24EFE"/>
    <w:rsid w:val="00F25FCB"/>
    <w:rsid w:val="00F264A5"/>
    <w:rsid w:val="00F26B03"/>
    <w:rsid w:val="00F271AF"/>
    <w:rsid w:val="00F27721"/>
    <w:rsid w:val="00F31D1A"/>
    <w:rsid w:val="00F33F89"/>
    <w:rsid w:val="00F34085"/>
    <w:rsid w:val="00F343AC"/>
    <w:rsid w:val="00F37F8E"/>
    <w:rsid w:val="00F40802"/>
    <w:rsid w:val="00F41CCD"/>
    <w:rsid w:val="00F44326"/>
    <w:rsid w:val="00F443F3"/>
    <w:rsid w:val="00F45033"/>
    <w:rsid w:val="00F45755"/>
    <w:rsid w:val="00F45FF6"/>
    <w:rsid w:val="00F46F4A"/>
    <w:rsid w:val="00F5135A"/>
    <w:rsid w:val="00F51B33"/>
    <w:rsid w:val="00F52C5D"/>
    <w:rsid w:val="00F55721"/>
    <w:rsid w:val="00F56683"/>
    <w:rsid w:val="00F6054A"/>
    <w:rsid w:val="00F61678"/>
    <w:rsid w:val="00F61D11"/>
    <w:rsid w:val="00F622E2"/>
    <w:rsid w:val="00F652A6"/>
    <w:rsid w:val="00F66D5C"/>
    <w:rsid w:val="00F719D6"/>
    <w:rsid w:val="00F72D6A"/>
    <w:rsid w:val="00F73482"/>
    <w:rsid w:val="00F73C68"/>
    <w:rsid w:val="00F7460C"/>
    <w:rsid w:val="00F74A8B"/>
    <w:rsid w:val="00F74D16"/>
    <w:rsid w:val="00F75483"/>
    <w:rsid w:val="00F76D92"/>
    <w:rsid w:val="00F82ECC"/>
    <w:rsid w:val="00F84418"/>
    <w:rsid w:val="00F84B53"/>
    <w:rsid w:val="00F8566A"/>
    <w:rsid w:val="00F87109"/>
    <w:rsid w:val="00F913ED"/>
    <w:rsid w:val="00F9603B"/>
    <w:rsid w:val="00F97846"/>
    <w:rsid w:val="00FA11EA"/>
    <w:rsid w:val="00FA16DC"/>
    <w:rsid w:val="00FA21FD"/>
    <w:rsid w:val="00FA52AE"/>
    <w:rsid w:val="00FA5528"/>
    <w:rsid w:val="00FA59A0"/>
    <w:rsid w:val="00FA5AB4"/>
    <w:rsid w:val="00FA5E7B"/>
    <w:rsid w:val="00FA7403"/>
    <w:rsid w:val="00FA7732"/>
    <w:rsid w:val="00FB1014"/>
    <w:rsid w:val="00FB10B6"/>
    <w:rsid w:val="00FB4212"/>
    <w:rsid w:val="00FB69DE"/>
    <w:rsid w:val="00FB6DA6"/>
    <w:rsid w:val="00FB7291"/>
    <w:rsid w:val="00FB72CC"/>
    <w:rsid w:val="00FB7490"/>
    <w:rsid w:val="00FC19CA"/>
    <w:rsid w:val="00FC2BB8"/>
    <w:rsid w:val="00FC5837"/>
    <w:rsid w:val="00FC66B8"/>
    <w:rsid w:val="00FC6718"/>
    <w:rsid w:val="00FD1614"/>
    <w:rsid w:val="00FD6C6C"/>
    <w:rsid w:val="00FE10FA"/>
    <w:rsid w:val="00FE13D6"/>
    <w:rsid w:val="00FE2BDB"/>
    <w:rsid w:val="00FE3CBC"/>
    <w:rsid w:val="00FE463B"/>
    <w:rsid w:val="00FE501C"/>
    <w:rsid w:val="00FE5855"/>
    <w:rsid w:val="00FE61C7"/>
    <w:rsid w:val="00FE6CF6"/>
    <w:rsid w:val="00FE6EE1"/>
    <w:rsid w:val="00FF07A9"/>
    <w:rsid w:val="00FF15CC"/>
    <w:rsid w:val="00FF72D5"/>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86AA8E5F-E951-4EBF-B55B-A8BF770E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00" w:lineRule="auto"/>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lang w:val="en-US" w:eastAsia="zh-CN"/>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link w:val="CharCharCharChar"/>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 Char Char Char Char"/>
    <w:basedOn w:val="a"/>
    <w:link w:val="a0"/>
    <w:rPr>
      <w:rFonts w:ascii="Tahoma" w:hAnsi="Tahoma"/>
      <w:szCs w:val="20"/>
    </w:rPr>
  </w:style>
  <w:style w:type="paragraph" w:styleId="a9">
    <w:name w:val="Title"/>
    <w:next w:val="aa"/>
    <w:qFormat/>
    <w:pPr>
      <w:keepLines/>
      <w:pageBreakBefore/>
      <w:widowControl w:val="0"/>
      <w:spacing w:before="240" w:after="120" w:line="300" w:lineRule="auto"/>
      <w:jc w:val="center"/>
      <w:outlineLvl w:val="0"/>
    </w:pPr>
    <w:rPr>
      <w:rFonts w:eastAsia="黑体"/>
      <w:b/>
      <w:kern w:val="2"/>
      <w:sz w:val="36"/>
    </w:rPr>
  </w:style>
  <w:style w:type="paragraph" w:styleId="40">
    <w:name w:val="toc 4"/>
    <w:basedOn w:val="a"/>
    <w:next w:val="a"/>
    <w:semiHidden/>
    <w:pPr>
      <w:ind w:left="720"/>
      <w:jc w:val="left"/>
    </w:pPr>
    <w:rPr>
      <w:szCs w:val="21"/>
    </w:rPr>
  </w:style>
  <w:style w:type="paragraph" w:styleId="ab">
    <w:name w:val="Date"/>
    <w:basedOn w:val="a"/>
    <w:next w:val="a"/>
    <w:rPr>
      <w:rFonts w:eastAsia="黑体"/>
      <w:szCs w:val="20"/>
      <w:lang w:val="en-US" w:eastAsia="zh-CN"/>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20">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9">
    <w:name w:val="toc 9"/>
    <w:basedOn w:val="a"/>
    <w:next w:val="a"/>
    <w:semiHidden/>
    <w:pPr>
      <w:ind w:left="1920"/>
      <w:jc w:val="left"/>
    </w:pPr>
    <w:rPr>
      <w:szCs w:val="21"/>
    </w:rPr>
  </w:style>
  <w:style w:type="paragraph" w:styleId="6">
    <w:name w:val="toc 6"/>
    <w:basedOn w:val="a"/>
    <w:next w:val="a"/>
    <w:semiHidden/>
    <w:pPr>
      <w:ind w:left="1200"/>
      <w:jc w:val="left"/>
    </w:pPr>
    <w:rPr>
      <w:szCs w:val="21"/>
    </w:rPr>
  </w:style>
  <w:style w:type="paragraph" w:styleId="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7">
    <w:name w:val="toc 7"/>
    <w:basedOn w:val="a"/>
    <w:next w:val="a"/>
    <w:semiHidden/>
    <w:pPr>
      <w:ind w:left="1440"/>
      <w:jc w:val="left"/>
    </w:pPr>
    <w:rPr>
      <w:szCs w:val="21"/>
    </w:rPr>
  </w:style>
  <w:style w:type="paragraph" w:styleId="TOC">
    <w:name w:val="TOC Heading"/>
    <w:basedOn w:val="1"/>
    <w:next w:val="a"/>
    <w:uiPriority w:val="39"/>
    <w:qFormat/>
    <w:pPr>
      <w:keepNext/>
      <w:keepLines/>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spacing w:line="300" w:lineRule="auto"/>
      <w:jc w:val="both"/>
    </w:pPr>
    <w:rPr>
      <w:color w:val="000000"/>
      <w:sz w:val="24"/>
      <w:szCs w:val="24"/>
    </w:rPr>
  </w:style>
  <w:style w:type="paragraph" w:styleId="31">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12">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unhideWhenUsed/>
    <w:rsid w:val="00776B38"/>
    <w:pPr>
      <w:spacing w:line="300" w:lineRule="auto"/>
      <w:jc w:val="both"/>
    </w:pPr>
    <w:rPr>
      <w:kern w:val="2"/>
      <w:sz w:val="24"/>
      <w:szCs w:val="24"/>
    </w:rPr>
  </w:style>
  <w:style w:type="character" w:customStyle="1" w:styleId="keyword">
    <w:name w:val="keyword"/>
    <w:rsid w:val="004663B4"/>
  </w:style>
  <w:style w:type="character" w:customStyle="1" w:styleId="string">
    <w:name w:val="string"/>
    <w:rsid w:val="004663B4"/>
  </w:style>
  <w:style w:type="paragraph" w:styleId="af6">
    <w:name w:val="Normal (Web)"/>
    <w:basedOn w:val="a"/>
    <w:uiPriority w:val="99"/>
    <w:unhideWhenUsed/>
    <w:rsid w:val="0039383E"/>
    <w:pPr>
      <w:spacing w:before="100" w:beforeAutospacing="1" w:after="100" w:afterAutospacing="1" w:line="240" w:lineRule="auto"/>
      <w:jc w:val="left"/>
    </w:pPr>
    <w:rPr>
      <w:rFonts w:ascii="宋体" w:hAnsi="宋体" w:cs="宋体"/>
      <w:kern w:val="0"/>
    </w:rPr>
  </w:style>
  <w:style w:type="character" w:customStyle="1" w:styleId="datatypes">
    <w:name w:val="datatypes"/>
    <w:rsid w:val="00EF3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5711">
      <w:bodyDiv w:val="1"/>
      <w:marLeft w:val="0"/>
      <w:marRight w:val="0"/>
      <w:marTop w:val="0"/>
      <w:marBottom w:val="0"/>
      <w:divBdr>
        <w:top w:val="none" w:sz="0" w:space="0" w:color="auto"/>
        <w:left w:val="none" w:sz="0" w:space="0" w:color="auto"/>
        <w:bottom w:val="none" w:sz="0" w:space="0" w:color="auto"/>
        <w:right w:val="none" w:sz="0" w:space="0" w:color="auto"/>
      </w:divBdr>
      <w:divsChild>
        <w:div w:id="886448731">
          <w:marLeft w:val="0"/>
          <w:marRight w:val="0"/>
          <w:marTop w:val="0"/>
          <w:marBottom w:val="0"/>
          <w:divBdr>
            <w:top w:val="none" w:sz="0" w:space="0" w:color="auto"/>
            <w:left w:val="none" w:sz="0" w:space="0" w:color="auto"/>
            <w:bottom w:val="none" w:sz="0" w:space="0" w:color="auto"/>
            <w:right w:val="none" w:sz="0" w:space="0" w:color="auto"/>
          </w:divBdr>
        </w:div>
      </w:divsChild>
    </w:div>
    <w:div w:id="44650050">
      <w:bodyDiv w:val="1"/>
      <w:marLeft w:val="0"/>
      <w:marRight w:val="0"/>
      <w:marTop w:val="0"/>
      <w:marBottom w:val="0"/>
      <w:divBdr>
        <w:top w:val="none" w:sz="0" w:space="0" w:color="auto"/>
        <w:left w:val="none" w:sz="0" w:space="0" w:color="auto"/>
        <w:bottom w:val="none" w:sz="0" w:space="0" w:color="auto"/>
        <w:right w:val="none" w:sz="0" w:space="0" w:color="auto"/>
      </w:divBdr>
    </w:div>
    <w:div w:id="62334360">
      <w:bodyDiv w:val="1"/>
      <w:marLeft w:val="0"/>
      <w:marRight w:val="0"/>
      <w:marTop w:val="0"/>
      <w:marBottom w:val="0"/>
      <w:divBdr>
        <w:top w:val="none" w:sz="0" w:space="0" w:color="auto"/>
        <w:left w:val="none" w:sz="0" w:space="0" w:color="auto"/>
        <w:bottom w:val="none" w:sz="0" w:space="0" w:color="auto"/>
        <w:right w:val="none" w:sz="0" w:space="0" w:color="auto"/>
      </w:divBdr>
      <w:divsChild>
        <w:div w:id="1106079752">
          <w:marLeft w:val="0"/>
          <w:marRight w:val="0"/>
          <w:marTop w:val="0"/>
          <w:marBottom w:val="0"/>
          <w:divBdr>
            <w:top w:val="none" w:sz="0" w:space="0" w:color="auto"/>
            <w:left w:val="none" w:sz="0" w:space="0" w:color="auto"/>
            <w:bottom w:val="none" w:sz="0" w:space="0" w:color="auto"/>
            <w:right w:val="none" w:sz="0" w:space="0" w:color="auto"/>
          </w:divBdr>
        </w:div>
      </w:divsChild>
    </w:div>
    <w:div w:id="62608590">
      <w:bodyDiv w:val="1"/>
      <w:marLeft w:val="0"/>
      <w:marRight w:val="0"/>
      <w:marTop w:val="0"/>
      <w:marBottom w:val="0"/>
      <w:divBdr>
        <w:top w:val="none" w:sz="0" w:space="0" w:color="auto"/>
        <w:left w:val="none" w:sz="0" w:space="0" w:color="auto"/>
        <w:bottom w:val="none" w:sz="0" w:space="0" w:color="auto"/>
        <w:right w:val="none" w:sz="0" w:space="0" w:color="auto"/>
      </w:divBdr>
      <w:divsChild>
        <w:div w:id="396901357">
          <w:marLeft w:val="0"/>
          <w:marRight w:val="0"/>
          <w:marTop w:val="0"/>
          <w:marBottom w:val="0"/>
          <w:divBdr>
            <w:top w:val="none" w:sz="0" w:space="0" w:color="auto"/>
            <w:left w:val="none" w:sz="0" w:space="0" w:color="auto"/>
            <w:bottom w:val="none" w:sz="0" w:space="0" w:color="auto"/>
            <w:right w:val="none" w:sz="0" w:space="0" w:color="auto"/>
          </w:divBdr>
        </w:div>
      </w:divsChild>
    </w:div>
    <w:div w:id="91635801">
      <w:bodyDiv w:val="1"/>
      <w:marLeft w:val="0"/>
      <w:marRight w:val="0"/>
      <w:marTop w:val="0"/>
      <w:marBottom w:val="0"/>
      <w:divBdr>
        <w:top w:val="none" w:sz="0" w:space="0" w:color="auto"/>
        <w:left w:val="none" w:sz="0" w:space="0" w:color="auto"/>
        <w:bottom w:val="none" w:sz="0" w:space="0" w:color="auto"/>
        <w:right w:val="none" w:sz="0" w:space="0" w:color="auto"/>
      </w:divBdr>
      <w:divsChild>
        <w:div w:id="594099959">
          <w:marLeft w:val="0"/>
          <w:marRight w:val="0"/>
          <w:marTop w:val="0"/>
          <w:marBottom w:val="0"/>
          <w:divBdr>
            <w:top w:val="none" w:sz="0" w:space="0" w:color="auto"/>
            <w:left w:val="none" w:sz="0" w:space="0" w:color="auto"/>
            <w:bottom w:val="none" w:sz="0" w:space="0" w:color="auto"/>
            <w:right w:val="none" w:sz="0" w:space="0" w:color="auto"/>
          </w:divBdr>
        </w:div>
        <w:div w:id="703946860">
          <w:marLeft w:val="0"/>
          <w:marRight w:val="0"/>
          <w:marTop w:val="0"/>
          <w:marBottom w:val="0"/>
          <w:divBdr>
            <w:top w:val="none" w:sz="0" w:space="0" w:color="auto"/>
            <w:left w:val="none" w:sz="0" w:space="0" w:color="auto"/>
            <w:bottom w:val="none" w:sz="0" w:space="0" w:color="auto"/>
            <w:right w:val="none" w:sz="0" w:space="0" w:color="auto"/>
          </w:divBdr>
        </w:div>
        <w:div w:id="877165609">
          <w:marLeft w:val="0"/>
          <w:marRight w:val="0"/>
          <w:marTop w:val="0"/>
          <w:marBottom w:val="0"/>
          <w:divBdr>
            <w:top w:val="none" w:sz="0" w:space="0" w:color="auto"/>
            <w:left w:val="none" w:sz="0" w:space="0" w:color="auto"/>
            <w:bottom w:val="none" w:sz="0" w:space="0" w:color="auto"/>
            <w:right w:val="none" w:sz="0" w:space="0" w:color="auto"/>
          </w:divBdr>
        </w:div>
        <w:div w:id="1428118892">
          <w:marLeft w:val="0"/>
          <w:marRight w:val="0"/>
          <w:marTop w:val="0"/>
          <w:marBottom w:val="0"/>
          <w:divBdr>
            <w:top w:val="none" w:sz="0" w:space="0" w:color="auto"/>
            <w:left w:val="none" w:sz="0" w:space="0" w:color="auto"/>
            <w:bottom w:val="none" w:sz="0" w:space="0" w:color="auto"/>
            <w:right w:val="none" w:sz="0" w:space="0" w:color="auto"/>
          </w:divBdr>
        </w:div>
      </w:divsChild>
    </w:div>
    <w:div w:id="97067789">
      <w:bodyDiv w:val="1"/>
      <w:marLeft w:val="0"/>
      <w:marRight w:val="0"/>
      <w:marTop w:val="0"/>
      <w:marBottom w:val="0"/>
      <w:divBdr>
        <w:top w:val="none" w:sz="0" w:space="0" w:color="auto"/>
        <w:left w:val="none" w:sz="0" w:space="0" w:color="auto"/>
        <w:bottom w:val="none" w:sz="0" w:space="0" w:color="auto"/>
        <w:right w:val="none" w:sz="0" w:space="0" w:color="auto"/>
      </w:divBdr>
    </w:div>
    <w:div w:id="103696984">
      <w:bodyDiv w:val="1"/>
      <w:marLeft w:val="0"/>
      <w:marRight w:val="0"/>
      <w:marTop w:val="0"/>
      <w:marBottom w:val="0"/>
      <w:divBdr>
        <w:top w:val="none" w:sz="0" w:space="0" w:color="auto"/>
        <w:left w:val="none" w:sz="0" w:space="0" w:color="auto"/>
        <w:bottom w:val="none" w:sz="0" w:space="0" w:color="auto"/>
        <w:right w:val="none" w:sz="0" w:space="0" w:color="auto"/>
      </w:divBdr>
      <w:divsChild>
        <w:div w:id="1875265404">
          <w:marLeft w:val="0"/>
          <w:marRight w:val="0"/>
          <w:marTop w:val="0"/>
          <w:marBottom w:val="0"/>
          <w:divBdr>
            <w:top w:val="none" w:sz="0" w:space="0" w:color="auto"/>
            <w:left w:val="none" w:sz="0" w:space="0" w:color="auto"/>
            <w:bottom w:val="none" w:sz="0" w:space="0" w:color="auto"/>
            <w:right w:val="none" w:sz="0" w:space="0" w:color="auto"/>
          </w:divBdr>
        </w:div>
      </w:divsChild>
    </w:div>
    <w:div w:id="143737461">
      <w:bodyDiv w:val="1"/>
      <w:marLeft w:val="0"/>
      <w:marRight w:val="0"/>
      <w:marTop w:val="0"/>
      <w:marBottom w:val="0"/>
      <w:divBdr>
        <w:top w:val="none" w:sz="0" w:space="0" w:color="auto"/>
        <w:left w:val="none" w:sz="0" w:space="0" w:color="auto"/>
        <w:bottom w:val="none" w:sz="0" w:space="0" w:color="auto"/>
        <w:right w:val="none" w:sz="0" w:space="0" w:color="auto"/>
      </w:divBdr>
      <w:divsChild>
        <w:div w:id="929124494">
          <w:marLeft w:val="0"/>
          <w:marRight w:val="0"/>
          <w:marTop w:val="0"/>
          <w:marBottom w:val="0"/>
          <w:divBdr>
            <w:top w:val="none" w:sz="0" w:space="0" w:color="auto"/>
            <w:left w:val="none" w:sz="0" w:space="0" w:color="auto"/>
            <w:bottom w:val="none" w:sz="0" w:space="0" w:color="auto"/>
            <w:right w:val="none" w:sz="0" w:space="0" w:color="auto"/>
          </w:divBdr>
        </w:div>
      </w:divsChild>
    </w:div>
    <w:div w:id="145052376">
      <w:bodyDiv w:val="1"/>
      <w:marLeft w:val="0"/>
      <w:marRight w:val="0"/>
      <w:marTop w:val="0"/>
      <w:marBottom w:val="0"/>
      <w:divBdr>
        <w:top w:val="none" w:sz="0" w:space="0" w:color="auto"/>
        <w:left w:val="none" w:sz="0" w:space="0" w:color="auto"/>
        <w:bottom w:val="none" w:sz="0" w:space="0" w:color="auto"/>
        <w:right w:val="none" w:sz="0" w:space="0" w:color="auto"/>
      </w:divBdr>
      <w:divsChild>
        <w:div w:id="764575079">
          <w:marLeft w:val="0"/>
          <w:marRight w:val="0"/>
          <w:marTop w:val="0"/>
          <w:marBottom w:val="0"/>
          <w:divBdr>
            <w:top w:val="none" w:sz="0" w:space="0" w:color="auto"/>
            <w:left w:val="none" w:sz="0" w:space="0" w:color="auto"/>
            <w:bottom w:val="none" w:sz="0" w:space="0" w:color="auto"/>
            <w:right w:val="none" w:sz="0" w:space="0" w:color="auto"/>
          </w:divBdr>
        </w:div>
      </w:divsChild>
    </w:div>
    <w:div w:id="149367218">
      <w:bodyDiv w:val="1"/>
      <w:marLeft w:val="0"/>
      <w:marRight w:val="0"/>
      <w:marTop w:val="0"/>
      <w:marBottom w:val="0"/>
      <w:divBdr>
        <w:top w:val="none" w:sz="0" w:space="0" w:color="auto"/>
        <w:left w:val="none" w:sz="0" w:space="0" w:color="auto"/>
        <w:bottom w:val="none" w:sz="0" w:space="0" w:color="auto"/>
        <w:right w:val="none" w:sz="0" w:space="0" w:color="auto"/>
      </w:divBdr>
      <w:divsChild>
        <w:div w:id="1086459341">
          <w:marLeft w:val="0"/>
          <w:marRight w:val="0"/>
          <w:marTop w:val="0"/>
          <w:marBottom w:val="0"/>
          <w:divBdr>
            <w:top w:val="none" w:sz="0" w:space="0" w:color="auto"/>
            <w:left w:val="none" w:sz="0" w:space="0" w:color="auto"/>
            <w:bottom w:val="none" w:sz="0" w:space="0" w:color="auto"/>
            <w:right w:val="none" w:sz="0" w:space="0" w:color="auto"/>
          </w:divBdr>
        </w:div>
      </w:divsChild>
    </w:div>
    <w:div w:id="149642529">
      <w:bodyDiv w:val="1"/>
      <w:marLeft w:val="0"/>
      <w:marRight w:val="0"/>
      <w:marTop w:val="0"/>
      <w:marBottom w:val="0"/>
      <w:divBdr>
        <w:top w:val="none" w:sz="0" w:space="0" w:color="auto"/>
        <w:left w:val="none" w:sz="0" w:space="0" w:color="auto"/>
        <w:bottom w:val="none" w:sz="0" w:space="0" w:color="auto"/>
        <w:right w:val="none" w:sz="0" w:space="0" w:color="auto"/>
      </w:divBdr>
      <w:divsChild>
        <w:div w:id="351104798">
          <w:marLeft w:val="0"/>
          <w:marRight w:val="0"/>
          <w:marTop w:val="0"/>
          <w:marBottom w:val="0"/>
          <w:divBdr>
            <w:top w:val="none" w:sz="0" w:space="0" w:color="auto"/>
            <w:left w:val="none" w:sz="0" w:space="0" w:color="auto"/>
            <w:bottom w:val="none" w:sz="0" w:space="0" w:color="auto"/>
            <w:right w:val="none" w:sz="0" w:space="0" w:color="auto"/>
          </w:divBdr>
        </w:div>
      </w:divsChild>
    </w:div>
    <w:div w:id="155461372">
      <w:bodyDiv w:val="1"/>
      <w:marLeft w:val="0"/>
      <w:marRight w:val="0"/>
      <w:marTop w:val="0"/>
      <w:marBottom w:val="0"/>
      <w:divBdr>
        <w:top w:val="none" w:sz="0" w:space="0" w:color="auto"/>
        <w:left w:val="none" w:sz="0" w:space="0" w:color="auto"/>
        <w:bottom w:val="none" w:sz="0" w:space="0" w:color="auto"/>
        <w:right w:val="none" w:sz="0" w:space="0" w:color="auto"/>
      </w:divBdr>
      <w:divsChild>
        <w:div w:id="161623977">
          <w:marLeft w:val="720"/>
          <w:marRight w:val="0"/>
          <w:marTop w:val="235"/>
          <w:marBottom w:val="0"/>
          <w:divBdr>
            <w:top w:val="none" w:sz="0" w:space="0" w:color="auto"/>
            <w:left w:val="none" w:sz="0" w:space="0" w:color="auto"/>
            <w:bottom w:val="none" w:sz="0" w:space="0" w:color="auto"/>
            <w:right w:val="none" w:sz="0" w:space="0" w:color="auto"/>
          </w:divBdr>
        </w:div>
        <w:div w:id="173999421">
          <w:marLeft w:val="0"/>
          <w:marRight w:val="0"/>
          <w:marTop w:val="168"/>
          <w:marBottom w:val="0"/>
          <w:divBdr>
            <w:top w:val="none" w:sz="0" w:space="0" w:color="auto"/>
            <w:left w:val="none" w:sz="0" w:space="0" w:color="auto"/>
            <w:bottom w:val="none" w:sz="0" w:space="0" w:color="auto"/>
            <w:right w:val="none" w:sz="0" w:space="0" w:color="auto"/>
          </w:divBdr>
        </w:div>
        <w:div w:id="397283610">
          <w:marLeft w:val="720"/>
          <w:marRight w:val="0"/>
          <w:marTop w:val="235"/>
          <w:marBottom w:val="0"/>
          <w:divBdr>
            <w:top w:val="none" w:sz="0" w:space="0" w:color="auto"/>
            <w:left w:val="none" w:sz="0" w:space="0" w:color="auto"/>
            <w:bottom w:val="none" w:sz="0" w:space="0" w:color="auto"/>
            <w:right w:val="none" w:sz="0" w:space="0" w:color="auto"/>
          </w:divBdr>
        </w:div>
        <w:div w:id="1991861759">
          <w:marLeft w:val="720"/>
          <w:marRight w:val="0"/>
          <w:marTop w:val="235"/>
          <w:marBottom w:val="0"/>
          <w:divBdr>
            <w:top w:val="none" w:sz="0" w:space="0" w:color="auto"/>
            <w:left w:val="none" w:sz="0" w:space="0" w:color="auto"/>
            <w:bottom w:val="none" w:sz="0" w:space="0" w:color="auto"/>
            <w:right w:val="none" w:sz="0" w:space="0" w:color="auto"/>
          </w:divBdr>
        </w:div>
      </w:divsChild>
    </w:div>
    <w:div w:id="157967898">
      <w:bodyDiv w:val="1"/>
      <w:marLeft w:val="0"/>
      <w:marRight w:val="0"/>
      <w:marTop w:val="0"/>
      <w:marBottom w:val="0"/>
      <w:divBdr>
        <w:top w:val="none" w:sz="0" w:space="0" w:color="auto"/>
        <w:left w:val="none" w:sz="0" w:space="0" w:color="auto"/>
        <w:bottom w:val="none" w:sz="0" w:space="0" w:color="auto"/>
        <w:right w:val="none" w:sz="0" w:space="0" w:color="auto"/>
      </w:divBdr>
      <w:divsChild>
        <w:div w:id="441266883">
          <w:marLeft w:val="0"/>
          <w:marRight w:val="0"/>
          <w:marTop w:val="0"/>
          <w:marBottom w:val="0"/>
          <w:divBdr>
            <w:top w:val="none" w:sz="0" w:space="0" w:color="auto"/>
            <w:left w:val="none" w:sz="0" w:space="0" w:color="auto"/>
            <w:bottom w:val="none" w:sz="0" w:space="0" w:color="auto"/>
            <w:right w:val="none" w:sz="0" w:space="0" w:color="auto"/>
          </w:divBdr>
        </w:div>
      </w:divsChild>
    </w:div>
    <w:div w:id="176963472">
      <w:bodyDiv w:val="1"/>
      <w:marLeft w:val="0"/>
      <w:marRight w:val="0"/>
      <w:marTop w:val="0"/>
      <w:marBottom w:val="0"/>
      <w:divBdr>
        <w:top w:val="none" w:sz="0" w:space="0" w:color="auto"/>
        <w:left w:val="none" w:sz="0" w:space="0" w:color="auto"/>
        <w:bottom w:val="none" w:sz="0" w:space="0" w:color="auto"/>
        <w:right w:val="none" w:sz="0" w:space="0" w:color="auto"/>
      </w:divBdr>
      <w:divsChild>
        <w:div w:id="698509843">
          <w:marLeft w:val="0"/>
          <w:marRight w:val="0"/>
          <w:marTop w:val="0"/>
          <w:marBottom w:val="0"/>
          <w:divBdr>
            <w:top w:val="none" w:sz="0" w:space="0" w:color="auto"/>
            <w:left w:val="none" w:sz="0" w:space="0" w:color="auto"/>
            <w:bottom w:val="none" w:sz="0" w:space="0" w:color="auto"/>
            <w:right w:val="none" w:sz="0" w:space="0" w:color="auto"/>
          </w:divBdr>
        </w:div>
      </w:divsChild>
    </w:div>
    <w:div w:id="184952783">
      <w:bodyDiv w:val="1"/>
      <w:marLeft w:val="0"/>
      <w:marRight w:val="0"/>
      <w:marTop w:val="0"/>
      <w:marBottom w:val="0"/>
      <w:divBdr>
        <w:top w:val="none" w:sz="0" w:space="0" w:color="auto"/>
        <w:left w:val="none" w:sz="0" w:space="0" w:color="auto"/>
        <w:bottom w:val="none" w:sz="0" w:space="0" w:color="auto"/>
        <w:right w:val="none" w:sz="0" w:space="0" w:color="auto"/>
      </w:divBdr>
      <w:divsChild>
        <w:div w:id="1303118545">
          <w:marLeft w:val="0"/>
          <w:marRight w:val="0"/>
          <w:marTop w:val="0"/>
          <w:marBottom w:val="0"/>
          <w:divBdr>
            <w:top w:val="none" w:sz="0" w:space="0" w:color="auto"/>
            <w:left w:val="none" w:sz="0" w:space="0" w:color="auto"/>
            <w:bottom w:val="none" w:sz="0" w:space="0" w:color="auto"/>
            <w:right w:val="none" w:sz="0" w:space="0" w:color="auto"/>
          </w:divBdr>
        </w:div>
      </w:divsChild>
    </w:div>
    <w:div w:id="199630773">
      <w:bodyDiv w:val="1"/>
      <w:marLeft w:val="0"/>
      <w:marRight w:val="0"/>
      <w:marTop w:val="0"/>
      <w:marBottom w:val="0"/>
      <w:divBdr>
        <w:top w:val="none" w:sz="0" w:space="0" w:color="auto"/>
        <w:left w:val="none" w:sz="0" w:space="0" w:color="auto"/>
        <w:bottom w:val="none" w:sz="0" w:space="0" w:color="auto"/>
        <w:right w:val="none" w:sz="0" w:space="0" w:color="auto"/>
      </w:divBdr>
      <w:divsChild>
        <w:div w:id="1741639255">
          <w:marLeft w:val="0"/>
          <w:marRight w:val="0"/>
          <w:marTop w:val="0"/>
          <w:marBottom w:val="0"/>
          <w:divBdr>
            <w:top w:val="none" w:sz="0" w:space="0" w:color="auto"/>
            <w:left w:val="none" w:sz="0" w:space="0" w:color="auto"/>
            <w:bottom w:val="none" w:sz="0" w:space="0" w:color="auto"/>
            <w:right w:val="none" w:sz="0" w:space="0" w:color="auto"/>
          </w:divBdr>
        </w:div>
      </w:divsChild>
    </w:div>
    <w:div w:id="202600622">
      <w:bodyDiv w:val="1"/>
      <w:marLeft w:val="0"/>
      <w:marRight w:val="0"/>
      <w:marTop w:val="0"/>
      <w:marBottom w:val="0"/>
      <w:divBdr>
        <w:top w:val="none" w:sz="0" w:space="0" w:color="auto"/>
        <w:left w:val="none" w:sz="0" w:space="0" w:color="auto"/>
        <w:bottom w:val="none" w:sz="0" w:space="0" w:color="auto"/>
        <w:right w:val="none" w:sz="0" w:space="0" w:color="auto"/>
      </w:divBdr>
      <w:divsChild>
        <w:div w:id="476990483">
          <w:marLeft w:val="0"/>
          <w:marRight w:val="0"/>
          <w:marTop w:val="270"/>
          <w:marBottom w:val="270"/>
          <w:divBdr>
            <w:top w:val="none" w:sz="0" w:space="0" w:color="auto"/>
            <w:left w:val="none" w:sz="0" w:space="0" w:color="auto"/>
            <w:bottom w:val="none" w:sz="0" w:space="0" w:color="auto"/>
            <w:right w:val="none" w:sz="0" w:space="0" w:color="auto"/>
          </w:divBdr>
        </w:div>
      </w:divsChild>
    </w:div>
    <w:div w:id="209615305">
      <w:bodyDiv w:val="1"/>
      <w:marLeft w:val="0"/>
      <w:marRight w:val="0"/>
      <w:marTop w:val="0"/>
      <w:marBottom w:val="0"/>
      <w:divBdr>
        <w:top w:val="none" w:sz="0" w:space="0" w:color="auto"/>
        <w:left w:val="none" w:sz="0" w:space="0" w:color="auto"/>
        <w:bottom w:val="none" w:sz="0" w:space="0" w:color="auto"/>
        <w:right w:val="none" w:sz="0" w:space="0" w:color="auto"/>
      </w:divBdr>
    </w:div>
    <w:div w:id="227570855">
      <w:bodyDiv w:val="1"/>
      <w:marLeft w:val="0"/>
      <w:marRight w:val="0"/>
      <w:marTop w:val="0"/>
      <w:marBottom w:val="0"/>
      <w:divBdr>
        <w:top w:val="none" w:sz="0" w:space="0" w:color="auto"/>
        <w:left w:val="none" w:sz="0" w:space="0" w:color="auto"/>
        <w:bottom w:val="none" w:sz="0" w:space="0" w:color="auto"/>
        <w:right w:val="none" w:sz="0" w:space="0" w:color="auto"/>
      </w:divBdr>
    </w:div>
    <w:div w:id="237175499">
      <w:bodyDiv w:val="1"/>
      <w:marLeft w:val="0"/>
      <w:marRight w:val="0"/>
      <w:marTop w:val="0"/>
      <w:marBottom w:val="0"/>
      <w:divBdr>
        <w:top w:val="none" w:sz="0" w:space="0" w:color="auto"/>
        <w:left w:val="none" w:sz="0" w:space="0" w:color="auto"/>
        <w:bottom w:val="none" w:sz="0" w:space="0" w:color="auto"/>
        <w:right w:val="none" w:sz="0" w:space="0" w:color="auto"/>
      </w:divBdr>
      <w:divsChild>
        <w:div w:id="1257443840">
          <w:marLeft w:val="0"/>
          <w:marRight w:val="0"/>
          <w:marTop w:val="0"/>
          <w:marBottom w:val="0"/>
          <w:divBdr>
            <w:top w:val="none" w:sz="0" w:space="0" w:color="auto"/>
            <w:left w:val="none" w:sz="0" w:space="0" w:color="auto"/>
            <w:bottom w:val="none" w:sz="0" w:space="0" w:color="auto"/>
            <w:right w:val="none" w:sz="0" w:space="0" w:color="auto"/>
          </w:divBdr>
        </w:div>
      </w:divsChild>
    </w:div>
    <w:div w:id="245923021">
      <w:bodyDiv w:val="1"/>
      <w:marLeft w:val="0"/>
      <w:marRight w:val="0"/>
      <w:marTop w:val="0"/>
      <w:marBottom w:val="0"/>
      <w:divBdr>
        <w:top w:val="none" w:sz="0" w:space="0" w:color="auto"/>
        <w:left w:val="none" w:sz="0" w:space="0" w:color="auto"/>
        <w:bottom w:val="none" w:sz="0" w:space="0" w:color="auto"/>
        <w:right w:val="none" w:sz="0" w:space="0" w:color="auto"/>
      </w:divBdr>
      <w:divsChild>
        <w:div w:id="476385872">
          <w:marLeft w:val="0"/>
          <w:marRight w:val="0"/>
          <w:marTop w:val="0"/>
          <w:marBottom w:val="225"/>
          <w:divBdr>
            <w:top w:val="none" w:sz="0" w:space="0" w:color="auto"/>
            <w:left w:val="none" w:sz="0" w:space="0" w:color="auto"/>
            <w:bottom w:val="none" w:sz="0" w:space="0" w:color="auto"/>
            <w:right w:val="none" w:sz="0" w:space="0" w:color="auto"/>
          </w:divBdr>
        </w:div>
        <w:div w:id="485824211">
          <w:marLeft w:val="0"/>
          <w:marRight w:val="0"/>
          <w:marTop w:val="0"/>
          <w:marBottom w:val="225"/>
          <w:divBdr>
            <w:top w:val="none" w:sz="0" w:space="0" w:color="auto"/>
            <w:left w:val="none" w:sz="0" w:space="0" w:color="auto"/>
            <w:bottom w:val="none" w:sz="0" w:space="0" w:color="auto"/>
            <w:right w:val="none" w:sz="0" w:space="0" w:color="auto"/>
          </w:divBdr>
        </w:div>
        <w:div w:id="593130702">
          <w:marLeft w:val="0"/>
          <w:marRight w:val="0"/>
          <w:marTop w:val="0"/>
          <w:marBottom w:val="225"/>
          <w:divBdr>
            <w:top w:val="none" w:sz="0" w:space="0" w:color="auto"/>
            <w:left w:val="none" w:sz="0" w:space="0" w:color="auto"/>
            <w:bottom w:val="none" w:sz="0" w:space="0" w:color="auto"/>
            <w:right w:val="none" w:sz="0" w:space="0" w:color="auto"/>
          </w:divBdr>
        </w:div>
      </w:divsChild>
    </w:div>
    <w:div w:id="261842784">
      <w:bodyDiv w:val="1"/>
      <w:marLeft w:val="0"/>
      <w:marRight w:val="0"/>
      <w:marTop w:val="0"/>
      <w:marBottom w:val="0"/>
      <w:divBdr>
        <w:top w:val="none" w:sz="0" w:space="0" w:color="auto"/>
        <w:left w:val="none" w:sz="0" w:space="0" w:color="auto"/>
        <w:bottom w:val="none" w:sz="0" w:space="0" w:color="auto"/>
        <w:right w:val="none" w:sz="0" w:space="0" w:color="auto"/>
      </w:divBdr>
      <w:divsChild>
        <w:div w:id="1026905278">
          <w:marLeft w:val="0"/>
          <w:marRight w:val="0"/>
          <w:marTop w:val="0"/>
          <w:marBottom w:val="0"/>
          <w:divBdr>
            <w:top w:val="none" w:sz="0" w:space="0" w:color="auto"/>
            <w:left w:val="none" w:sz="0" w:space="0" w:color="auto"/>
            <w:bottom w:val="none" w:sz="0" w:space="0" w:color="auto"/>
            <w:right w:val="none" w:sz="0" w:space="0" w:color="auto"/>
          </w:divBdr>
        </w:div>
      </w:divsChild>
    </w:div>
    <w:div w:id="277152896">
      <w:bodyDiv w:val="1"/>
      <w:marLeft w:val="0"/>
      <w:marRight w:val="0"/>
      <w:marTop w:val="0"/>
      <w:marBottom w:val="0"/>
      <w:divBdr>
        <w:top w:val="none" w:sz="0" w:space="0" w:color="auto"/>
        <w:left w:val="none" w:sz="0" w:space="0" w:color="auto"/>
        <w:bottom w:val="none" w:sz="0" w:space="0" w:color="auto"/>
        <w:right w:val="none" w:sz="0" w:space="0" w:color="auto"/>
      </w:divBdr>
      <w:divsChild>
        <w:div w:id="326594094">
          <w:marLeft w:val="0"/>
          <w:marRight w:val="0"/>
          <w:marTop w:val="0"/>
          <w:marBottom w:val="0"/>
          <w:divBdr>
            <w:top w:val="none" w:sz="0" w:space="0" w:color="auto"/>
            <w:left w:val="none" w:sz="0" w:space="0" w:color="auto"/>
            <w:bottom w:val="none" w:sz="0" w:space="0" w:color="auto"/>
            <w:right w:val="none" w:sz="0" w:space="0" w:color="auto"/>
          </w:divBdr>
        </w:div>
      </w:divsChild>
    </w:div>
    <w:div w:id="282460987">
      <w:bodyDiv w:val="1"/>
      <w:marLeft w:val="0"/>
      <w:marRight w:val="0"/>
      <w:marTop w:val="0"/>
      <w:marBottom w:val="0"/>
      <w:divBdr>
        <w:top w:val="none" w:sz="0" w:space="0" w:color="auto"/>
        <w:left w:val="none" w:sz="0" w:space="0" w:color="auto"/>
        <w:bottom w:val="none" w:sz="0" w:space="0" w:color="auto"/>
        <w:right w:val="none" w:sz="0" w:space="0" w:color="auto"/>
      </w:divBdr>
    </w:div>
    <w:div w:id="319311614">
      <w:bodyDiv w:val="1"/>
      <w:marLeft w:val="0"/>
      <w:marRight w:val="0"/>
      <w:marTop w:val="0"/>
      <w:marBottom w:val="0"/>
      <w:divBdr>
        <w:top w:val="none" w:sz="0" w:space="0" w:color="auto"/>
        <w:left w:val="none" w:sz="0" w:space="0" w:color="auto"/>
        <w:bottom w:val="none" w:sz="0" w:space="0" w:color="auto"/>
        <w:right w:val="none" w:sz="0" w:space="0" w:color="auto"/>
      </w:divBdr>
      <w:divsChild>
        <w:div w:id="583302647">
          <w:marLeft w:val="0"/>
          <w:marRight w:val="0"/>
          <w:marTop w:val="0"/>
          <w:marBottom w:val="0"/>
          <w:divBdr>
            <w:top w:val="none" w:sz="0" w:space="0" w:color="auto"/>
            <w:left w:val="none" w:sz="0" w:space="0" w:color="auto"/>
            <w:bottom w:val="none" w:sz="0" w:space="0" w:color="auto"/>
            <w:right w:val="none" w:sz="0" w:space="0" w:color="auto"/>
          </w:divBdr>
        </w:div>
      </w:divsChild>
    </w:div>
    <w:div w:id="325985839">
      <w:bodyDiv w:val="1"/>
      <w:marLeft w:val="0"/>
      <w:marRight w:val="0"/>
      <w:marTop w:val="0"/>
      <w:marBottom w:val="0"/>
      <w:divBdr>
        <w:top w:val="none" w:sz="0" w:space="0" w:color="auto"/>
        <w:left w:val="none" w:sz="0" w:space="0" w:color="auto"/>
        <w:bottom w:val="none" w:sz="0" w:space="0" w:color="auto"/>
        <w:right w:val="none" w:sz="0" w:space="0" w:color="auto"/>
      </w:divBdr>
      <w:divsChild>
        <w:div w:id="679477641">
          <w:marLeft w:val="1166"/>
          <w:marRight w:val="0"/>
          <w:marTop w:val="96"/>
          <w:marBottom w:val="0"/>
          <w:divBdr>
            <w:top w:val="none" w:sz="0" w:space="0" w:color="auto"/>
            <w:left w:val="none" w:sz="0" w:space="0" w:color="auto"/>
            <w:bottom w:val="none" w:sz="0" w:space="0" w:color="auto"/>
            <w:right w:val="none" w:sz="0" w:space="0" w:color="auto"/>
          </w:divBdr>
        </w:div>
        <w:div w:id="985474071">
          <w:marLeft w:val="1166"/>
          <w:marRight w:val="0"/>
          <w:marTop w:val="96"/>
          <w:marBottom w:val="0"/>
          <w:divBdr>
            <w:top w:val="none" w:sz="0" w:space="0" w:color="auto"/>
            <w:left w:val="none" w:sz="0" w:space="0" w:color="auto"/>
            <w:bottom w:val="none" w:sz="0" w:space="0" w:color="auto"/>
            <w:right w:val="none" w:sz="0" w:space="0" w:color="auto"/>
          </w:divBdr>
        </w:div>
      </w:divsChild>
    </w:div>
    <w:div w:id="332731664">
      <w:bodyDiv w:val="1"/>
      <w:marLeft w:val="0"/>
      <w:marRight w:val="0"/>
      <w:marTop w:val="0"/>
      <w:marBottom w:val="0"/>
      <w:divBdr>
        <w:top w:val="none" w:sz="0" w:space="0" w:color="auto"/>
        <w:left w:val="none" w:sz="0" w:space="0" w:color="auto"/>
        <w:bottom w:val="none" w:sz="0" w:space="0" w:color="auto"/>
        <w:right w:val="none" w:sz="0" w:space="0" w:color="auto"/>
      </w:divBdr>
      <w:divsChild>
        <w:div w:id="876236809">
          <w:marLeft w:val="0"/>
          <w:marRight w:val="0"/>
          <w:marTop w:val="0"/>
          <w:marBottom w:val="0"/>
          <w:divBdr>
            <w:top w:val="none" w:sz="0" w:space="0" w:color="auto"/>
            <w:left w:val="none" w:sz="0" w:space="0" w:color="auto"/>
            <w:bottom w:val="none" w:sz="0" w:space="0" w:color="auto"/>
            <w:right w:val="none" w:sz="0" w:space="0" w:color="auto"/>
          </w:divBdr>
        </w:div>
      </w:divsChild>
    </w:div>
    <w:div w:id="367145283">
      <w:bodyDiv w:val="1"/>
      <w:marLeft w:val="0"/>
      <w:marRight w:val="0"/>
      <w:marTop w:val="0"/>
      <w:marBottom w:val="0"/>
      <w:divBdr>
        <w:top w:val="none" w:sz="0" w:space="0" w:color="auto"/>
        <w:left w:val="none" w:sz="0" w:space="0" w:color="auto"/>
        <w:bottom w:val="none" w:sz="0" w:space="0" w:color="auto"/>
        <w:right w:val="none" w:sz="0" w:space="0" w:color="auto"/>
      </w:divBdr>
      <w:divsChild>
        <w:div w:id="1931429390">
          <w:marLeft w:val="547"/>
          <w:marRight w:val="0"/>
          <w:marTop w:val="48"/>
          <w:marBottom w:val="0"/>
          <w:divBdr>
            <w:top w:val="none" w:sz="0" w:space="0" w:color="auto"/>
            <w:left w:val="none" w:sz="0" w:space="0" w:color="auto"/>
            <w:bottom w:val="none" w:sz="0" w:space="0" w:color="auto"/>
            <w:right w:val="none" w:sz="0" w:space="0" w:color="auto"/>
          </w:divBdr>
        </w:div>
      </w:divsChild>
    </w:div>
    <w:div w:id="368068062">
      <w:bodyDiv w:val="1"/>
      <w:marLeft w:val="0"/>
      <w:marRight w:val="0"/>
      <w:marTop w:val="0"/>
      <w:marBottom w:val="0"/>
      <w:divBdr>
        <w:top w:val="none" w:sz="0" w:space="0" w:color="auto"/>
        <w:left w:val="none" w:sz="0" w:space="0" w:color="auto"/>
        <w:bottom w:val="none" w:sz="0" w:space="0" w:color="auto"/>
        <w:right w:val="none" w:sz="0" w:space="0" w:color="auto"/>
      </w:divBdr>
      <w:divsChild>
        <w:div w:id="397173344">
          <w:marLeft w:val="0"/>
          <w:marRight w:val="0"/>
          <w:marTop w:val="0"/>
          <w:marBottom w:val="0"/>
          <w:divBdr>
            <w:top w:val="none" w:sz="0" w:space="0" w:color="auto"/>
            <w:left w:val="none" w:sz="0" w:space="0" w:color="auto"/>
            <w:bottom w:val="none" w:sz="0" w:space="0" w:color="auto"/>
            <w:right w:val="none" w:sz="0" w:space="0" w:color="auto"/>
          </w:divBdr>
        </w:div>
      </w:divsChild>
    </w:div>
    <w:div w:id="412968155">
      <w:bodyDiv w:val="1"/>
      <w:marLeft w:val="0"/>
      <w:marRight w:val="0"/>
      <w:marTop w:val="0"/>
      <w:marBottom w:val="0"/>
      <w:divBdr>
        <w:top w:val="none" w:sz="0" w:space="0" w:color="auto"/>
        <w:left w:val="none" w:sz="0" w:space="0" w:color="auto"/>
        <w:bottom w:val="none" w:sz="0" w:space="0" w:color="auto"/>
        <w:right w:val="none" w:sz="0" w:space="0" w:color="auto"/>
      </w:divBdr>
      <w:divsChild>
        <w:div w:id="501505752">
          <w:marLeft w:val="0"/>
          <w:marRight w:val="0"/>
          <w:marTop w:val="0"/>
          <w:marBottom w:val="0"/>
          <w:divBdr>
            <w:top w:val="none" w:sz="0" w:space="0" w:color="auto"/>
            <w:left w:val="none" w:sz="0" w:space="0" w:color="auto"/>
            <w:bottom w:val="none" w:sz="0" w:space="0" w:color="auto"/>
            <w:right w:val="none" w:sz="0" w:space="0" w:color="auto"/>
          </w:divBdr>
        </w:div>
      </w:divsChild>
    </w:div>
    <w:div w:id="437676063">
      <w:bodyDiv w:val="1"/>
      <w:marLeft w:val="0"/>
      <w:marRight w:val="0"/>
      <w:marTop w:val="0"/>
      <w:marBottom w:val="0"/>
      <w:divBdr>
        <w:top w:val="none" w:sz="0" w:space="0" w:color="auto"/>
        <w:left w:val="none" w:sz="0" w:space="0" w:color="auto"/>
        <w:bottom w:val="none" w:sz="0" w:space="0" w:color="auto"/>
        <w:right w:val="none" w:sz="0" w:space="0" w:color="auto"/>
      </w:divBdr>
      <w:divsChild>
        <w:div w:id="2040354225">
          <w:marLeft w:val="0"/>
          <w:marRight w:val="0"/>
          <w:marTop w:val="0"/>
          <w:marBottom w:val="0"/>
          <w:divBdr>
            <w:top w:val="none" w:sz="0" w:space="0" w:color="auto"/>
            <w:left w:val="none" w:sz="0" w:space="0" w:color="auto"/>
            <w:bottom w:val="none" w:sz="0" w:space="0" w:color="auto"/>
            <w:right w:val="none" w:sz="0" w:space="0" w:color="auto"/>
          </w:divBdr>
        </w:div>
      </w:divsChild>
    </w:div>
    <w:div w:id="469396286">
      <w:bodyDiv w:val="1"/>
      <w:marLeft w:val="0"/>
      <w:marRight w:val="0"/>
      <w:marTop w:val="0"/>
      <w:marBottom w:val="0"/>
      <w:divBdr>
        <w:top w:val="none" w:sz="0" w:space="0" w:color="auto"/>
        <w:left w:val="none" w:sz="0" w:space="0" w:color="auto"/>
        <w:bottom w:val="none" w:sz="0" w:space="0" w:color="auto"/>
        <w:right w:val="none" w:sz="0" w:space="0" w:color="auto"/>
      </w:divBdr>
      <w:divsChild>
        <w:div w:id="481240995">
          <w:marLeft w:val="0"/>
          <w:marRight w:val="0"/>
          <w:marTop w:val="0"/>
          <w:marBottom w:val="0"/>
          <w:divBdr>
            <w:top w:val="none" w:sz="0" w:space="0" w:color="auto"/>
            <w:left w:val="none" w:sz="0" w:space="0" w:color="auto"/>
            <w:bottom w:val="none" w:sz="0" w:space="0" w:color="auto"/>
            <w:right w:val="none" w:sz="0" w:space="0" w:color="auto"/>
          </w:divBdr>
        </w:div>
      </w:divsChild>
    </w:div>
    <w:div w:id="478883439">
      <w:bodyDiv w:val="1"/>
      <w:marLeft w:val="0"/>
      <w:marRight w:val="0"/>
      <w:marTop w:val="0"/>
      <w:marBottom w:val="0"/>
      <w:divBdr>
        <w:top w:val="none" w:sz="0" w:space="0" w:color="auto"/>
        <w:left w:val="none" w:sz="0" w:space="0" w:color="auto"/>
        <w:bottom w:val="none" w:sz="0" w:space="0" w:color="auto"/>
        <w:right w:val="none" w:sz="0" w:space="0" w:color="auto"/>
      </w:divBdr>
      <w:divsChild>
        <w:div w:id="2010448226">
          <w:marLeft w:val="0"/>
          <w:marRight w:val="0"/>
          <w:marTop w:val="0"/>
          <w:marBottom w:val="0"/>
          <w:divBdr>
            <w:top w:val="none" w:sz="0" w:space="0" w:color="auto"/>
            <w:left w:val="none" w:sz="0" w:space="0" w:color="auto"/>
            <w:bottom w:val="none" w:sz="0" w:space="0" w:color="auto"/>
            <w:right w:val="none" w:sz="0" w:space="0" w:color="auto"/>
          </w:divBdr>
        </w:div>
      </w:divsChild>
    </w:div>
    <w:div w:id="525993333">
      <w:bodyDiv w:val="1"/>
      <w:marLeft w:val="0"/>
      <w:marRight w:val="0"/>
      <w:marTop w:val="0"/>
      <w:marBottom w:val="0"/>
      <w:divBdr>
        <w:top w:val="none" w:sz="0" w:space="0" w:color="auto"/>
        <w:left w:val="none" w:sz="0" w:space="0" w:color="auto"/>
        <w:bottom w:val="none" w:sz="0" w:space="0" w:color="auto"/>
        <w:right w:val="none" w:sz="0" w:space="0" w:color="auto"/>
      </w:divBdr>
      <w:divsChild>
        <w:div w:id="1013723367">
          <w:marLeft w:val="0"/>
          <w:marRight w:val="0"/>
          <w:marTop w:val="0"/>
          <w:marBottom w:val="0"/>
          <w:divBdr>
            <w:top w:val="none" w:sz="0" w:space="0" w:color="auto"/>
            <w:left w:val="none" w:sz="0" w:space="0" w:color="auto"/>
            <w:bottom w:val="none" w:sz="0" w:space="0" w:color="auto"/>
            <w:right w:val="none" w:sz="0" w:space="0" w:color="auto"/>
          </w:divBdr>
        </w:div>
      </w:divsChild>
    </w:div>
    <w:div w:id="553128830">
      <w:bodyDiv w:val="1"/>
      <w:marLeft w:val="0"/>
      <w:marRight w:val="0"/>
      <w:marTop w:val="0"/>
      <w:marBottom w:val="0"/>
      <w:divBdr>
        <w:top w:val="none" w:sz="0" w:space="0" w:color="auto"/>
        <w:left w:val="none" w:sz="0" w:space="0" w:color="auto"/>
        <w:bottom w:val="none" w:sz="0" w:space="0" w:color="auto"/>
        <w:right w:val="none" w:sz="0" w:space="0" w:color="auto"/>
      </w:divBdr>
      <w:divsChild>
        <w:div w:id="1211184666">
          <w:marLeft w:val="0"/>
          <w:marRight w:val="0"/>
          <w:marTop w:val="0"/>
          <w:marBottom w:val="0"/>
          <w:divBdr>
            <w:top w:val="none" w:sz="0" w:space="0" w:color="auto"/>
            <w:left w:val="none" w:sz="0" w:space="0" w:color="auto"/>
            <w:bottom w:val="none" w:sz="0" w:space="0" w:color="auto"/>
            <w:right w:val="none" w:sz="0" w:space="0" w:color="auto"/>
          </w:divBdr>
        </w:div>
      </w:divsChild>
    </w:div>
    <w:div w:id="570582208">
      <w:bodyDiv w:val="1"/>
      <w:marLeft w:val="0"/>
      <w:marRight w:val="0"/>
      <w:marTop w:val="0"/>
      <w:marBottom w:val="0"/>
      <w:divBdr>
        <w:top w:val="none" w:sz="0" w:space="0" w:color="auto"/>
        <w:left w:val="none" w:sz="0" w:space="0" w:color="auto"/>
        <w:bottom w:val="none" w:sz="0" w:space="0" w:color="auto"/>
        <w:right w:val="none" w:sz="0" w:space="0" w:color="auto"/>
      </w:divBdr>
      <w:divsChild>
        <w:div w:id="843780972">
          <w:marLeft w:val="0"/>
          <w:marRight w:val="0"/>
          <w:marTop w:val="0"/>
          <w:marBottom w:val="0"/>
          <w:divBdr>
            <w:top w:val="none" w:sz="0" w:space="0" w:color="auto"/>
            <w:left w:val="none" w:sz="0" w:space="0" w:color="auto"/>
            <w:bottom w:val="none" w:sz="0" w:space="0" w:color="auto"/>
            <w:right w:val="none" w:sz="0" w:space="0" w:color="auto"/>
          </w:divBdr>
        </w:div>
      </w:divsChild>
    </w:div>
    <w:div w:id="573665801">
      <w:bodyDiv w:val="1"/>
      <w:marLeft w:val="0"/>
      <w:marRight w:val="0"/>
      <w:marTop w:val="0"/>
      <w:marBottom w:val="0"/>
      <w:divBdr>
        <w:top w:val="none" w:sz="0" w:space="0" w:color="auto"/>
        <w:left w:val="none" w:sz="0" w:space="0" w:color="auto"/>
        <w:bottom w:val="none" w:sz="0" w:space="0" w:color="auto"/>
        <w:right w:val="none" w:sz="0" w:space="0" w:color="auto"/>
      </w:divBdr>
      <w:divsChild>
        <w:div w:id="400757282">
          <w:marLeft w:val="0"/>
          <w:marRight w:val="0"/>
          <w:marTop w:val="0"/>
          <w:marBottom w:val="0"/>
          <w:divBdr>
            <w:top w:val="none" w:sz="0" w:space="0" w:color="auto"/>
            <w:left w:val="none" w:sz="0" w:space="0" w:color="auto"/>
            <w:bottom w:val="none" w:sz="0" w:space="0" w:color="auto"/>
            <w:right w:val="none" w:sz="0" w:space="0" w:color="auto"/>
          </w:divBdr>
        </w:div>
      </w:divsChild>
    </w:div>
    <w:div w:id="574557768">
      <w:bodyDiv w:val="1"/>
      <w:marLeft w:val="0"/>
      <w:marRight w:val="0"/>
      <w:marTop w:val="0"/>
      <w:marBottom w:val="0"/>
      <w:divBdr>
        <w:top w:val="none" w:sz="0" w:space="0" w:color="auto"/>
        <w:left w:val="none" w:sz="0" w:space="0" w:color="auto"/>
        <w:bottom w:val="none" w:sz="0" w:space="0" w:color="auto"/>
        <w:right w:val="none" w:sz="0" w:space="0" w:color="auto"/>
      </w:divBdr>
      <w:divsChild>
        <w:div w:id="519706083">
          <w:marLeft w:val="0"/>
          <w:marRight w:val="0"/>
          <w:marTop w:val="0"/>
          <w:marBottom w:val="0"/>
          <w:divBdr>
            <w:top w:val="none" w:sz="0" w:space="0" w:color="auto"/>
            <w:left w:val="none" w:sz="0" w:space="0" w:color="auto"/>
            <w:bottom w:val="none" w:sz="0" w:space="0" w:color="auto"/>
            <w:right w:val="none" w:sz="0" w:space="0" w:color="auto"/>
          </w:divBdr>
        </w:div>
      </w:divsChild>
    </w:div>
    <w:div w:id="586306467">
      <w:bodyDiv w:val="1"/>
      <w:marLeft w:val="0"/>
      <w:marRight w:val="0"/>
      <w:marTop w:val="0"/>
      <w:marBottom w:val="0"/>
      <w:divBdr>
        <w:top w:val="none" w:sz="0" w:space="0" w:color="auto"/>
        <w:left w:val="none" w:sz="0" w:space="0" w:color="auto"/>
        <w:bottom w:val="none" w:sz="0" w:space="0" w:color="auto"/>
        <w:right w:val="none" w:sz="0" w:space="0" w:color="auto"/>
      </w:divBdr>
      <w:divsChild>
        <w:div w:id="15079133">
          <w:marLeft w:val="0"/>
          <w:marRight w:val="0"/>
          <w:marTop w:val="0"/>
          <w:marBottom w:val="0"/>
          <w:divBdr>
            <w:top w:val="none" w:sz="0" w:space="0" w:color="auto"/>
            <w:left w:val="none" w:sz="0" w:space="0" w:color="auto"/>
            <w:bottom w:val="none" w:sz="0" w:space="0" w:color="auto"/>
            <w:right w:val="none" w:sz="0" w:space="0" w:color="auto"/>
          </w:divBdr>
        </w:div>
      </w:divsChild>
    </w:div>
    <w:div w:id="616563294">
      <w:bodyDiv w:val="1"/>
      <w:marLeft w:val="0"/>
      <w:marRight w:val="0"/>
      <w:marTop w:val="0"/>
      <w:marBottom w:val="0"/>
      <w:divBdr>
        <w:top w:val="none" w:sz="0" w:space="0" w:color="auto"/>
        <w:left w:val="none" w:sz="0" w:space="0" w:color="auto"/>
        <w:bottom w:val="none" w:sz="0" w:space="0" w:color="auto"/>
        <w:right w:val="none" w:sz="0" w:space="0" w:color="auto"/>
      </w:divBdr>
      <w:divsChild>
        <w:div w:id="884874456">
          <w:marLeft w:val="0"/>
          <w:marRight w:val="0"/>
          <w:marTop w:val="0"/>
          <w:marBottom w:val="0"/>
          <w:divBdr>
            <w:top w:val="none" w:sz="0" w:space="0" w:color="auto"/>
            <w:left w:val="none" w:sz="0" w:space="0" w:color="auto"/>
            <w:bottom w:val="none" w:sz="0" w:space="0" w:color="auto"/>
            <w:right w:val="none" w:sz="0" w:space="0" w:color="auto"/>
          </w:divBdr>
        </w:div>
      </w:divsChild>
    </w:div>
    <w:div w:id="641544480">
      <w:bodyDiv w:val="1"/>
      <w:marLeft w:val="0"/>
      <w:marRight w:val="0"/>
      <w:marTop w:val="0"/>
      <w:marBottom w:val="0"/>
      <w:divBdr>
        <w:top w:val="none" w:sz="0" w:space="0" w:color="auto"/>
        <w:left w:val="none" w:sz="0" w:space="0" w:color="auto"/>
        <w:bottom w:val="none" w:sz="0" w:space="0" w:color="auto"/>
        <w:right w:val="none" w:sz="0" w:space="0" w:color="auto"/>
      </w:divBdr>
      <w:divsChild>
        <w:div w:id="621156084">
          <w:marLeft w:val="0"/>
          <w:marRight w:val="0"/>
          <w:marTop w:val="0"/>
          <w:marBottom w:val="0"/>
          <w:divBdr>
            <w:top w:val="none" w:sz="0" w:space="0" w:color="auto"/>
            <w:left w:val="none" w:sz="0" w:space="0" w:color="auto"/>
            <w:bottom w:val="none" w:sz="0" w:space="0" w:color="auto"/>
            <w:right w:val="none" w:sz="0" w:space="0" w:color="auto"/>
          </w:divBdr>
        </w:div>
      </w:divsChild>
    </w:div>
    <w:div w:id="647782730">
      <w:bodyDiv w:val="1"/>
      <w:marLeft w:val="0"/>
      <w:marRight w:val="0"/>
      <w:marTop w:val="0"/>
      <w:marBottom w:val="0"/>
      <w:divBdr>
        <w:top w:val="none" w:sz="0" w:space="0" w:color="auto"/>
        <w:left w:val="none" w:sz="0" w:space="0" w:color="auto"/>
        <w:bottom w:val="none" w:sz="0" w:space="0" w:color="auto"/>
        <w:right w:val="none" w:sz="0" w:space="0" w:color="auto"/>
      </w:divBdr>
    </w:div>
    <w:div w:id="664357123">
      <w:bodyDiv w:val="1"/>
      <w:marLeft w:val="0"/>
      <w:marRight w:val="0"/>
      <w:marTop w:val="0"/>
      <w:marBottom w:val="0"/>
      <w:divBdr>
        <w:top w:val="none" w:sz="0" w:space="0" w:color="auto"/>
        <w:left w:val="none" w:sz="0" w:space="0" w:color="auto"/>
        <w:bottom w:val="none" w:sz="0" w:space="0" w:color="auto"/>
        <w:right w:val="none" w:sz="0" w:space="0" w:color="auto"/>
      </w:divBdr>
    </w:div>
    <w:div w:id="698553040">
      <w:bodyDiv w:val="1"/>
      <w:marLeft w:val="0"/>
      <w:marRight w:val="0"/>
      <w:marTop w:val="0"/>
      <w:marBottom w:val="0"/>
      <w:divBdr>
        <w:top w:val="none" w:sz="0" w:space="0" w:color="auto"/>
        <w:left w:val="none" w:sz="0" w:space="0" w:color="auto"/>
        <w:bottom w:val="none" w:sz="0" w:space="0" w:color="auto"/>
        <w:right w:val="none" w:sz="0" w:space="0" w:color="auto"/>
      </w:divBdr>
      <w:divsChild>
        <w:div w:id="2051565353">
          <w:marLeft w:val="0"/>
          <w:marRight w:val="0"/>
          <w:marTop w:val="0"/>
          <w:marBottom w:val="0"/>
          <w:divBdr>
            <w:top w:val="none" w:sz="0" w:space="0" w:color="auto"/>
            <w:left w:val="none" w:sz="0" w:space="0" w:color="auto"/>
            <w:bottom w:val="none" w:sz="0" w:space="0" w:color="auto"/>
            <w:right w:val="none" w:sz="0" w:space="0" w:color="auto"/>
          </w:divBdr>
        </w:div>
      </w:divsChild>
    </w:div>
    <w:div w:id="714307368">
      <w:bodyDiv w:val="1"/>
      <w:marLeft w:val="0"/>
      <w:marRight w:val="0"/>
      <w:marTop w:val="0"/>
      <w:marBottom w:val="0"/>
      <w:divBdr>
        <w:top w:val="none" w:sz="0" w:space="0" w:color="auto"/>
        <w:left w:val="none" w:sz="0" w:space="0" w:color="auto"/>
        <w:bottom w:val="none" w:sz="0" w:space="0" w:color="auto"/>
        <w:right w:val="none" w:sz="0" w:space="0" w:color="auto"/>
      </w:divBdr>
      <w:divsChild>
        <w:div w:id="399015679">
          <w:marLeft w:val="0"/>
          <w:marRight w:val="0"/>
          <w:marTop w:val="0"/>
          <w:marBottom w:val="0"/>
          <w:divBdr>
            <w:top w:val="none" w:sz="0" w:space="0" w:color="auto"/>
            <w:left w:val="none" w:sz="0" w:space="0" w:color="auto"/>
            <w:bottom w:val="none" w:sz="0" w:space="0" w:color="auto"/>
            <w:right w:val="none" w:sz="0" w:space="0" w:color="auto"/>
          </w:divBdr>
        </w:div>
      </w:divsChild>
    </w:div>
    <w:div w:id="716125278">
      <w:bodyDiv w:val="1"/>
      <w:marLeft w:val="0"/>
      <w:marRight w:val="0"/>
      <w:marTop w:val="0"/>
      <w:marBottom w:val="0"/>
      <w:divBdr>
        <w:top w:val="none" w:sz="0" w:space="0" w:color="auto"/>
        <w:left w:val="none" w:sz="0" w:space="0" w:color="auto"/>
        <w:bottom w:val="none" w:sz="0" w:space="0" w:color="auto"/>
        <w:right w:val="none" w:sz="0" w:space="0" w:color="auto"/>
      </w:divBdr>
      <w:divsChild>
        <w:div w:id="1706104087">
          <w:marLeft w:val="0"/>
          <w:marRight w:val="0"/>
          <w:marTop w:val="0"/>
          <w:marBottom w:val="0"/>
          <w:divBdr>
            <w:top w:val="none" w:sz="0" w:space="0" w:color="auto"/>
            <w:left w:val="none" w:sz="0" w:space="0" w:color="auto"/>
            <w:bottom w:val="none" w:sz="0" w:space="0" w:color="auto"/>
            <w:right w:val="none" w:sz="0" w:space="0" w:color="auto"/>
          </w:divBdr>
        </w:div>
      </w:divsChild>
    </w:div>
    <w:div w:id="747271062">
      <w:bodyDiv w:val="1"/>
      <w:marLeft w:val="0"/>
      <w:marRight w:val="0"/>
      <w:marTop w:val="0"/>
      <w:marBottom w:val="0"/>
      <w:divBdr>
        <w:top w:val="none" w:sz="0" w:space="0" w:color="auto"/>
        <w:left w:val="none" w:sz="0" w:space="0" w:color="auto"/>
        <w:bottom w:val="none" w:sz="0" w:space="0" w:color="auto"/>
        <w:right w:val="none" w:sz="0" w:space="0" w:color="auto"/>
      </w:divBdr>
      <w:divsChild>
        <w:div w:id="16852429">
          <w:marLeft w:val="1800"/>
          <w:marRight w:val="0"/>
          <w:marTop w:val="115"/>
          <w:marBottom w:val="0"/>
          <w:divBdr>
            <w:top w:val="none" w:sz="0" w:space="0" w:color="auto"/>
            <w:left w:val="none" w:sz="0" w:space="0" w:color="auto"/>
            <w:bottom w:val="none" w:sz="0" w:space="0" w:color="auto"/>
            <w:right w:val="none" w:sz="0" w:space="0" w:color="auto"/>
          </w:divBdr>
        </w:div>
      </w:divsChild>
    </w:div>
    <w:div w:id="750735807">
      <w:bodyDiv w:val="1"/>
      <w:marLeft w:val="0"/>
      <w:marRight w:val="0"/>
      <w:marTop w:val="0"/>
      <w:marBottom w:val="0"/>
      <w:divBdr>
        <w:top w:val="none" w:sz="0" w:space="0" w:color="auto"/>
        <w:left w:val="none" w:sz="0" w:space="0" w:color="auto"/>
        <w:bottom w:val="none" w:sz="0" w:space="0" w:color="auto"/>
        <w:right w:val="none" w:sz="0" w:space="0" w:color="auto"/>
      </w:divBdr>
      <w:divsChild>
        <w:div w:id="390233575">
          <w:marLeft w:val="0"/>
          <w:marRight w:val="0"/>
          <w:marTop w:val="0"/>
          <w:marBottom w:val="0"/>
          <w:divBdr>
            <w:top w:val="none" w:sz="0" w:space="0" w:color="auto"/>
            <w:left w:val="none" w:sz="0" w:space="0" w:color="auto"/>
            <w:bottom w:val="none" w:sz="0" w:space="0" w:color="auto"/>
            <w:right w:val="none" w:sz="0" w:space="0" w:color="auto"/>
          </w:divBdr>
        </w:div>
      </w:divsChild>
    </w:div>
    <w:div w:id="765854976">
      <w:bodyDiv w:val="1"/>
      <w:marLeft w:val="0"/>
      <w:marRight w:val="0"/>
      <w:marTop w:val="0"/>
      <w:marBottom w:val="0"/>
      <w:divBdr>
        <w:top w:val="none" w:sz="0" w:space="0" w:color="auto"/>
        <w:left w:val="none" w:sz="0" w:space="0" w:color="auto"/>
        <w:bottom w:val="none" w:sz="0" w:space="0" w:color="auto"/>
        <w:right w:val="none" w:sz="0" w:space="0" w:color="auto"/>
      </w:divBdr>
      <w:divsChild>
        <w:div w:id="1367634643">
          <w:marLeft w:val="0"/>
          <w:marRight w:val="0"/>
          <w:marTop w:val="0"/>
          <w:marBottom w:val="0"/>
          <w:divBdr>
            <w:top w:val="none" w:sz="0" w:space="0" w:color="auto"/>
            <w:left w:val="none" w:sz="0" w:space="0" w:color="auto"/>
            <w:bottom w:val="none" w:sz="0" w:space="0" w:color="auto"/>
            <w:right w:val="none" w:sz="0" w:space="0" w:color="auto"/>
          </w:divBdr>
        </w:div>
      </w:divsChild>
    </w:div>
    <w:div w:id="778373627">
      <w:bodyDiv w:val="1"/>
      <w:marLeft w:val="0"/>
      <w:marRight w:val="0"/>
      <w:marTop w:val="0"/>
      <w:marBottom w:val="0"/>
      <w:divBdr>
        <w:top w:val="none" w:sz="0" w:space="0" w:color="auto"/>
        <w:left w:val="none" w:sz="0" w:space="0" w:color="auto"/>
        <w:bottom w:val="none" w:sz="0" w:space="0" w:color="auto"/>
        <w:right w:val="none" w:sz="0" w:space="0" w:color="auto"/>
      </w:divBdr>
      <w:divsChild>
        <w:div w:id="121969540">
          <w:marLeft w:val="0"/>
          <w:marRight w:val="0"/>
          <w:marTop w:val="0"/>
          <w:marBottom w:val="0"/>
          <w:divBdr>
            <w:top w:val="none" w:sz="0" w:space="0" w:color="auto"/>
            <w:left w:val="none" w:sz="0" w:space="0" w:color="auto"/>
            <w:bottom w:val="none" w:sz="0" w:space="0" w:color="auto"/>
            <w:right w:val="none" w:sz="0" w:space="0" w:color="auto"/>
          </w:divBdr>
        </w:div>
      </w:divsChild>
    </w:div>
    <w:div w:id="781925894">
      <w:bodyDiv w:val="1"/>
      <w:marLeft w:val="0"/>
      <w:marRight w:val="0"/>
      <w:marTop w:val="0"/>
      <w:marBottom w:val="0"/>
      <w:divBdr>
        <w:top w:val="none" w:sz="0" w:space="0" w:color="auto"/>
        <w:left w:val="none" w:sz="0" w:space="0" w:color="auto"/>
        <w:bottom w:val="none" w:sz="0" w:space="0" w:color="auto"/>
        <w:right w:val="none" w:sz="0" w:space="0" w:color="auto"/>
      </w:divBdr>
      <w:divsChild>
        <w:div w:id="1794859406">
          <w:marLeft w:val="0"/>
          <w:marRight w:val="0"/>
          <w:marTop w:val="0"/>
          <w:marBottom w:val="0"/>
          <w:divBdr>
            <w:top w:val="none" w:sz="0" w:space="0" w:color="auto"/>
            <w:left w:val="none" w:sz="0" w:space="0" w:color="auto"/>
            <w:bottom w:val="none" w:sz="0" w:space="0" w:color="auto"/>
            <w:right w:val="none" w:sz="0" w:space="0" w:color="auto"/>
          </w:divBdr>
        </w:div>
      </w:divsChild>
    </w:div>
    <w:div w:id="790854812">
      <w:bodyDiv w:val="1"/>
      <w:marLeft w:val="0"/>
      <w:marRight w:val="0"/>
      <w:marTop w:val="0"/>
      <w:marBottom w:val="0"/>
      <w:divBdr>
        <w:top w:val="none" w:sz="0" w:space="0" w:color="auto"/>
        <w:left w:val="none" w:sz="0" w:space="0" w:color="auto"/>
        <w:bottom w:val="none" w:sz="0" w:space="0" w:color="auto"/>
        <w:right w:val="none" w:sz="0" w:space="0" w:color="auto"/>
      </w:divBdr>
      <w:divsChild>
        <w:div w:id="1276524566">
          <w:marLeft w:val="0"/>
          <w:marRight w:val="0"/>
          <w:marTop w:val="0"/>
          <w:marBottom w:val="0"/>
          <w:divBdr>
            <w:top w:val="none" w:sz="0" w:space="0" w:color="auto"/>
            <w:left w:val="none" w:sz="0" w:space="0" w:color="auto"/>
            <w:bottom w:val="none" w:sz="0" w:space="0" w:color="auto"/>
            <w:right w:val="none" w:sz="0" w:space="0" w:color="auto"/>
          </w:divBdr>
        </w:div>
      </w:divsChild>
    </w:div>
    <w:div w:id="805902612">
      <w:bodyDiv w:val="1"/>
      <w:marLeft w:val="0"/>
      <w:marRight w:val="0"/>
      <w:marTop w:val="0"/>
      <w:marBottom w:val="0"/>
      <w:divBdr>
        <w:top w:val="none" w:sz="0" w:space="0" w:color="auto"/>
        <w:left w:val="none" w:sz="0" w:space="0" w:color="auto"/>
        <w:bottom w:val="none" w:sz="0" w:space="0" w:color="auto"/>
        <w:right w:val="none" w:sz="0" w:space="0" w:color="auto"/>
      </w:divBdr>
      <w:divsChild>
        <w:div w:id="1082488431">
          <w:marLeft w:val="0"/>
          <w:marRight w:val="0"/>
          <w:marTop w:val="0"/>
          <w:marBottom w:val="0"/>
          <w:divBdr>
            <w:top w:val="none" w:sz="0" w:space="0" w:color="auto"/>
            <w:left w:val="none" w:sz="0" w:space="0" w:color="auto"/>
            <w:bottom w:val="none" w:sz="0" w:space="0" w:color="auto"/>
            <w:right w:val="none" w:sz="0" w:space="0" w:color="auto"/>
          </w:divBdr>
        </w:div>
      </w:divsChild>
    </w:div>
    <w:div w:id="829444090">
      <w:bodyDiv w:val="1"/>
      <w:marLeft w:val="0"/>
      <w:marRight w:val="0"/>
      <w:marTop w:val="0"/>
      <w:marBottom w:val="0"/>
      <w:divBdr>
        <w:top w:val="none" w:sz="0" w:space="0" w:color="auto"/>
        <w:left w:val="none" w:sz="0" w:space="0" w:color="auto"/>
        <w:bottom w:val="none" w:sz="0" w:space="0" w:color="auto"/>
        <w:right w:val="none" w:sz="0" w:space="0" w:color="auto"/>
      </w:divBdr>
      <w:divsChild>
        <w:div w:id="2131702245">
          <w:marLeft w:val="0"/>
          <w:marRight w:val="0"/>
          <w:marTop w:val="0"/>
          <w:marBottom w:val="0"/>
          <w:divBdr>
            <w:top w:val="none" w:sz="0" w:space="0" w:color="auto"/>
            <w:left w:val="none" w:sz="0" w:space="0" w:color="auto"/>
            <w:bottom w:val="none" w:sz="0" w:space="0" w:color="auto"/>
            <w:right w:val="none" w:sz="0" w:space="0" w:color="auto"/>
          </w:divBdr>
        </w:div>
      </w:divsChild>
    </w:div>
    <w:div w:id="832062386">
      <w:bodyDiv w:val="1"/>
      <w:marLeft w:val="0"/>
      <w:marRight w:val="0"/>
      <w:marTop w:val="0"/>
      <w:marBottom w:val="0"/>
      <w:divBdr>
        <w:top w:val="none" w:sz="0" w:space="0" w:color="auto"/>
        <w:left w:val="none" w:sz="0" w:space="0" w:color="auto"/>
        <w:bottom w:val="none" w:sz="0" w:space="0" w:color="auto"/>
        <w:right w:val="none" w:sz="0" w:space="0" w:color="auto"/>
      </w:divBdr>
    </w:div>
    <w:div w:id="840705461">
      <w:bodyDiv w:val="1"/>
      <w:marLeft w:val="0"/>
      <w:marRight w:val="0"/>
      <w:marTop w:val="0"/>
      <w:marBottom w:val="0"/>
      <w:divBdr>
        <w:top w:val="none" w:sz="0" w:space="0" w:color="auto"/>
        <w:left w:val="none" w:sz="0" w:space="0" w:color="auto"/>
        <w:bottom w:val="none" w:sz="0" w:space="0" w:color="auto"/>
        <w:right w:val="none" w:sz="0" w:space="0" w:color="auto"/>
      </w:divBdr>
      <w:divsChild>
        <w:div w:id="1325426286">
          <w:marLeft w:val="0"/>
          <w:marRight w:val="0"/>
          <w:marTop w:val="0"/>
          <w:marBottom w:val="0"/>
          <w:divBdr>
            <w:top w:val="none" w:sz="0" w:space="0" w:color="auto"/>
            <w:left w:val="none" w:sz="0" w:space="0" w:color="auto"/>
            <w:bottom w:val="none" w:sz="0" w:space="0" w:color="auto"/>
            <w:right w:val="none" w:sz="0" w:space="0" w:color="auto"/>
          </w:divBdr>
        </w:div>
      </w:divsChild>
    </w:div>
    <w:div w:id="880216041">
      <w:bodyDiv w:val="1"/>
      <w:marLeft w:val="0"/>
      <w:marRight w:val="0"/>
      <w:marTop w:val="0"/>
      <w:marBottom w:val="0"/>
      <w:divBdr>
        <w:top w:val="none" w:sz="0" w:space="0" w:color="auto"/>
        <w:left w:val="none" w:sz="0" w:space="0" w:color="auto"/>
        <w:bottom w:val="none" w:sz="0" w:space="0" w:color="auto"/>
        <w:right w:val="none" w:sz="0" w:space="0" w:color="auto"/>
      </w:divBdr>
      <w:divsChild>
        <w:div w:id="797071997">
          <w:marLeft w:val="547"/>
          <w:marRight w:val="0"/>
          <w:marTop w:val="91"/>
          <w:marBottom w:val="0"/>
          <w:divBdr>
            <w:top w:val="none" w:sz="0" w:space="0" w:color="auto"/>
            <w:left w:val="none" w:sz="0" w:space="0" w:color="auto"/>
            <w:bottom w:val="none" w:sz="0" w:space="0" w:color="auto"/>
            <w:right w:val="none" w:sz="0" w:space="0" w:color="auto"/>
          </w:divBdr>
        </w:div>
        <w:div w:id="905838800">
          <w:marLeft w:val="547"/>
          <w:marRight w:val="0"/>
          <w:marTop w:val="91"/>
          <w:marBottom w:val="0"/>
          <w:divBdr>
            <w:top w:val="none" w:sz="0" w:space="0" w:color="auto"/>
            <w:left w:val="none" w:sz="0" w:space="0" w:color="auto"/>
            <w:bottom w:val="none" w:sz="0" w:space="0" w:color="auto"/>
            <w:right w:val="none" w:sz="0" w:space="0" w:color="auto"/>
          </w:divBdr>
        </w:div>
        <w:div w:id="1188831509">
          <w:marLeft w:val="547"/>
          <w:marRight w:val="0"/>
          <w:marTop w:val="91"/>
          <w:marBottom w:val="0"/>
          <w:divBdr>
            <w:top w:val="none" w:sz="0" w:space="0" w:color="auto"/>
            <w:left w:val="none" w:sz="0" w:space="0" w:color="auto"/>
            <w:bottom w:val="none" w:sz="0" w:space="0" w:color="auto"/>
            <w:right w:val="none" w:sz="0" w:space="0" w:color="auto"/>
          </w:divBdr>
        </w:div>
        <w:div w:id="1471704803">
          <w:marLeft w:val="547"/>
          <w:marRight w:val="0"/>
          <w:marTop w:val="91"/>
          <w:marBottom w:val="0"/>
          <w:divBdr>
            <w:top w:val="none" w:sz="0" w:space="0" w:color="auto"/>
            <w:left w:val="none" w:sz="0" w:space="0" w:color="auto"/>
            <w:bottom w:val="none" w:sz="0" w:space="0" w:color="auto"/>
            <w:right w:val="none" w:sz="0" w:space="0" w:color="auto"/>
          </w:divBdr>
        </w:div>
        <w:div w:id="1737819579">
          <w:marLeft w:val="547"/>
          <w:marRight w:val="0"/>
          <w:marTop w:val="91"/>
          <w:marBottom w:val="0"/>
          <w:divBdr>
            <w:top w:val="none" w:sz="0" w:space="0" w:color="auto"/>
            <w:left w:val="none" w:sz="0" w:space="0" w:color="auto"/>
            <w:bottom w:val="none" w:sz="0" w:space="0" w:color="auto"/>
            <w:right w:val="none" w:sz="0" w:space="0" w:color="auto"/>
          </w:divBdr>
        </w:div>
        <w:div w:id="1934244719">
          <w:marLeft w:val="547"/>
          <w:marRight w:val="0"/>
          <w:marTop w:val="91"/>
          <w:marBottom w:val="0"/>
          <w:divBdr>
            <w:top w:val="none" w:sz="0" w:space="0" w:color="auto"/>
            <w:left w:val="none" w:sz="0" w:space="0" w:color="auto"/>
            <w:bottom w:val="none" w:sz="0" w:space="0" w:color="auto"/>
            <w:right w:val="none" w:sz="0" w:space="0" w:color="auto"/>
          </w:divBdr>
        </w:div>
        <w:div w:id="2081252363">
          <w:marLeft w:val="547"/>
          <w:marRight w:val="0"/>
          <w:marTop w:val="91"/>
          <w:marBottom w:val="0"/>
          <w:divBdr>
            <w:top w:val="none" w:sz="0" w:space="0" w:color="auto"/>
            <w:left w:val="none" w:sz="0" w:space="0" w:color="auto"/>
            <w:bottom w:val="none" w:sz="0" w:space="0" w:color="auto"/>
            <w:right w:val="none" w:sz="0" w:space="0" w:color="auto"/>
          </w:divBdr>
        </w:div>
        <w:div w:id="2099131007">
          <w:marLeft w:val="547"/>
          <w:marRight w:val="0"/>
          <w:marTop w:val="91"/>
          <w:marBottom w:val="0"/>
          <w:divBdr>
            <w:top w:val="none" w:sz="0" w:space="0" w:color="auto"/>
            <w:left w:val="none" w:sz="0" w:space="0" w:color="auto"/>
            <w:bottom w:val="none" w:sz="0" w:space="0" w:color="auto"/>
            <w:right w:val="none" w:sz="0" w:space="0" w:color="auto"/>
          </w:divBdr>
        </w:div>
      </w:divsChild>
    </w:div>
    <w:div w:id="9307001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579">
          <w:marLeft w:val="0"/>
          <w:marRight w:val="0"/>
          <w:marTop w:val="0"/>
          <w:marBottom w:val="0"/>
          <w:divBdr>
            <w:top w:val="none" w:sz="0" w:space="0" w:color="auto"/>
            <w:left w:val="none" w:sz="0" w:space="0" w:color="auto"/>
            <w:bottom w:val="none" w:sz="0" w:space="0" w:color="auto"/>
            <w:right w:val="none" w:sz="0" w:space="0" w:color="auto"/>
          </w:divBdr>
        </w:div>
      </w:divsChild>
    </w:div>
    <w:div w:id="985428788">
      <w:bodyDiv w:val="1"/>
      <w:marLeft w:val="0"/>
      <w:marRight w:val="0"/>
      <w:marTop w:val="0"/>
      <w:marBottom w:val="0"/>
      <w:divBdr>
        <w:top w:val="none" w:sz="0" w:space="0" w:color="auto"/>
        <w:left w:val="none" w:sz="0" w:space="0" w:color="auto"/>
        <w:bottom w:val="none" w:sz="0" w:space="0" w:color="auto"/>
        <w:right w:val="none" w:sz="0" w:space="0" w:color="auto"/>
      </w:divBdr>
      <w:divsChild>
        <w:div w:id="990713372">
          <w:marLeft w:val="0"/>
          <w:marRight w:val="0"/>
          <w:marTop w:val="0"/>
          <w:marBottom w:val="0"/>
          <w:divBdr>
            <w:top w:val="none" w:sz="0" w:space="0" w:color="auto"/>
            <w:left w:val="none" w:sz="0" w:space="0" w:color="auto"/>
            <w:bottom w:val="none" w:sz="0" w:space="0" w:color="auto"/>
            <w:right w:val="none" w:sz="0" w:space="0" w:color="auto"/>
          </w:divBdr>
        </w:div>
      </w:divsChild>
    </w:div>
    <w:div w:id="989095994">
      <w:bodyDiv w:val="1"/>
      <w:marLeft w:val="0"/>
      <w:marRight w:val="0"/>
      <w:marTop w:val="0"/>
      <w:marBottom w:val="0"/>
      <w:divBdr>
        <w:top w:val="none" w:sz="0" w:space="0" w:color="auto"/>
        <w:left w:val="none" w:sz="0" w:space="0" w:color="auto"/>
        <w:bottom w:val="none" w:sz="0" w:space="0" w:color="auto"/>
        <w:right w:val="none" w:sz="0" w:space="0" w:color="auto"/>
      </w:divBdr>
      <w:divsChild>
        <w:div w:id="118846167">
          <w:marLeft w:val="0"/>
          <w:marRight w:val="0"/>
          <w:marTop w:val="0"/>
          <w:marBottom w:val="0"/>
          <w:divBdr>
            <w:top w:val="none" w:sz="0" w:space="0" w:color="auto"/>
            <w:left w:val="none" w:sz="0" w:space="0" w:color="auto"/>
            <w:bottom w:val="none" w:sz="0" w:space="0" w:color="auto"/>
            <w:right w:val="none" w:sz="0" w:space="0" w:color="auto"/>
          </w:divBdr>
        </w:div>
      </w:divsChild>
    </w:div>
    <w:div w:id="990253733">
      <w:bodyDiv w:val="1"/>
      <w:marLeft w:val="0"/>
      <w:marRight w:val="0"/>
      <w:marTop w:val="0"/>
      <w:marBottom w:val="0"/>
      <w:divBdr>
        <w:top w:val="none" w:sz="0" w:space="0" w:color="auto"/>
        <w:left w:val="none" w:sz="0" w:space="0" w:color="auto"/>
        <w:bottom w:val="none" w:sz="0" w:space="0" w:color="auto"/>
        <w:right w:val="none" w:sz="0" w:space="0" w:color="auto"/>
      </w:divBdr>
      <w:divsChild>
        <w:div w:id="987324554">
          <w:marLeft w:val="0"/>
          <w:marRight w:val="0"/>
          <w:marTop w:val="0"/>
          <w:marBottom w:val="0"/>
          <w:divBdr>
            <w:top w:val="none" w:sz="0" w:space="0" w:color="auto"/>
            <w:left w:val="none" w:sz="0" w:space="0" w:color="auto"/>
            <w:bottom w:val="none" w:sz="0" w:space="0" w:color="auto"/>
            <w:right w:val="none" w:sz="0" w:space="0" w:color="auto"/>
          </w:divBdr>
        </w:div>
      </w:divsChild>
    </w:div>
    <w:div w:id="1014650969">
      <w:bodyDiv w:val="1"/>
      <w:marLeft w:val="0"/>
      <w:marRight w:val="0"/>
      <w:marTop w:val="0"/>
      <w:marBottom w:val="0"/>
      <w:divBdr>
        <w:top w:val="none" w:sz="0" w:space="0" w:color="auto"/>
        <w:left w:val="none" w:sz="0" w:space="0" w:color="auto"/>
        <w:bottom w:val="none" w:sz="0" w:space="0" w:color="auto"/>
        <w:right w:val="none" w:sz="0" w:space="0" w:color="auto"/>
      </w:divBdr>
      <w:divsChild>
        <w:div w:id="1910992041">
          <w:marLeft w:val="0"/>
          <w:marRight w:val="0"/>
          <w:marTop w:val="0"/>
          <w:marBottom w:val="0"/>
          <w:divBdr>
            <w:top w:val="none" w:sz="0" w:space="0" w:color="auto"/>
            <w:left w:val="none" w:sz="0" w:space="0" w:color="auto"/>
            <w:bottom w:val="none" w:sz="0" w:space="0" w:color="auto"/>
            <w:right w:val="none" w:sz="0" w:space="0" w:color="auto"/>
          </w:divBdr>
        </w:div>
      </w:divsChild>
    </w:div>
    <w:div w:id="1069426604">
      <w:bodyDiv w:val="1"/>
      <w:marLeft w:val="0"/>
      <w:marRight w:val="0"/>
      <w:marTop w:val="0"/>
      <w:marBottom w:val="0"/>
      <w:divBdr>
        <w:top w:val="none" w:sz="0" w:space="0" w:color="auto"/>
        <w:left w:val="none" w:sz="0" w:space="0" w:color="auto"/>
        <w:bottom w:val="none" w:sz="0" w:space="0" w:color="auto"/>
        <w:right w:val="none" w:sz="0" w:space="0" w:color="auto"/>
      </w:divBdr>
      <w:divsChild>
        <w:div w:id="389770539">
          <w:marLeft w:val="0"/>
          <w:marRight w:val="0"/>
          <w:marTop w:val="0"/>
          <w:marBottom w:val="0"/>
          <w:divBdr>
            <w:top w:val="none" w:sz="0" w:space="0" w:color="auto"/>
            <w:left w:val="none" w:sz="0" w:space="0" w:color="auto"/>
            <w:bottom w:val="none" w:sz="0" w:space="0" w:color="auto"/>
            <w:right w:val="none" w:sz="0" w:space="0" w:color="auto"/>
          </w:divBdr>
        </w:div>
      </w:divsChild>
    </w:div>
    <w:div w:id="1071274511">
      <w:bodyDiv w:val="1"/>
      <w:marLeft w:val="0"/>
      <w:marRight w:val="0"/>
      <w:marTop w:val="0"/>
      <w:marBottom w:val="0"/>
      <w:divBdr>
        <w:top w:val="none" w:sz="0" w:space="0" w:color="auto"/>
        <w:left w:val="none" w:sz="0" w:space="0" w:color="auto"/>
        <w:bottom w:val="none" w:sz="0" w:space="0" w:color="auto"/>
        <w:right w:val="none" w:sz="0" w:space="0" w:color="auto"/>
      </w:divBdr>
      <w:divsChild>
        <w:div w:id="736052277">
          <w:marLeft w:val="0"/>
          <w:marRight w:val="0"/>
          <w:marTop w:val="0"/>
          <w:marBottom w:val="0"/>
          <w:divBdr>
            <w:top w:val="none" w:sz="0" w:space="0" w:color="auto"/>
            <w:left w:val="none" w:sz="0" w:space="0" w:color="auto"/>
            <w:bottom w:val="none" w:sz="0" w:space="0" w:color="auto"/>
            <w:right w:val="none" w:sz="0" w:space="0" w:color="auto"/>
          </w:divBdr>
        </w:div>
      </w:divsChild>
    </w:div>
    <w:div w:id="1086075707">
      <w:bodyDiv w:val="1"/>
      <w:marLeft w:val="0"/>
      <w:marRight w:val="0"/>
      <w:marTop w:val="0"/>
      <w:marBottom w:val="0"/>
      <w:divBdr>
        <w:top w:val="none" w:sz="0" w:space="0" w:color="auto"/>
        <w:left w:val="none" w:sz="0" w:space="0" w:color="auto"/>
        <w:bottom w:val="none" w:sz="0" w:space="0" w:color="auto"/>
        <w:right w:val="none" w:sz="0" w:space="0" w:color="auto"/>
      </w:divBdr>
    </w:div>
    <w:div w:id="1087118031">
      <w:bodyDiv w:val="1"/>
      <w:marLeft w:val="0"/>
      <w:marRight w:val="0"/>
      <w:marTop w:val="0"/>
      <w:marBottom w:val="0"/>
      <w:divBdr>
        <w:top w:val="none" w:sz="0" w:space="0" w:color="auto"/>
        <w:left w:val="none" w:sz="0" w:space="0" w:color="auto"/>
        <w:bottom w:val="none" w:sz="0" w:space="0" w:color="auto"/>
        <w:right w:val="none" w:sz="0" w:space="0" w:color="auto"/>
      </w:divBdr>
      <w:divsChild>
        <w:div w:id="1948997650">
          <w:marLeft w:val="0"/>
          <w:marRight w:val="0"/>
          <w:marTop w:val="0"/>
          <w:marBottom w:val="0"/>
          <w:divBdr>
            <w:top w:val="none" w:sz="0" w:space="0" w:color="auto"/>
            <w:left w:val="none" w:sz="0" w:space="0" w:color="auto"/>
            <w:bottom w:val="none" w:sz="0" w:space="0" w:color="auto"/>
            <w:right w:val="none" w:sz="0" w:space="0" w:color="auto"/>
          </w:divBdr>
        </w:div>
      </w:divsChild>
    </w:div>
    <w:div w:id="1116289081">
      <w:bodyDiv w:val="1"/>
      <w:marLeft w:val="0"/>
      <w:marRight w:val="0"/>
      <w:marTop w:val="0"/>
      <w:marBottom w:val="0"/>
      <w:divBdr>
        <w:top w:val="none" w:sz="0" w:space="0" w:color="auto"/>
        <w:left w:val="none" w:sz="0" w:space="0" w:color="auto"/>
        <w:bottom w:val="none" w:sz="0" w:space="0" w:color="auto"/>
        <w:right w:val="none" w:sz="0" w:space="0" w:color="auto"/>
      </w:divBdr>
      <w:divsChild>
        <w:div w:id="743259255">
          <w:marLeft w:val="0"/>
          <w:marRight w:val="0"/>
          <w:marTop w:val="0"/>
          <w:marBottom w:val="0"/>
          <w:divBdr>
            <w:top w:val="none" w:sz="0" w:space="0" w:color="auto"/>
            <w:left w:val="none" w:sz="0" w:space="0" w:color="auto"/>
            <w:bottom w:val="none" w:sz="0" w:space="0" w:color="auto"/>
            <w:right w:val="none" w:sz="0" w:space="0" w:color="auto"/>
          </w:divBdr>
        </w:div>
      </w:divsChild>
    </w:div>
    <w:div w:id="1136223021">
      <w:bodyDiv w:val="1"/>
      <w:marLeft w:val="0"/>
      <w:marRight w:val="0"/>
      <w:marTop w:val="0"/>
      <w:marBottom w:val="0"/>
      <w:divBdr>
        <w:top w:val="none" w:sz="0" w:space="0" w:color="auto"/>
        <w:left w:val="none" w:sz="0" w:space="0" w:color="auto"/>
        <w:bottom w:val="none" w:sz="0" w:space="0" w:color="auto"/>
        <w:right w:val="none" w:sz="0" w:space="0" w:color="auto"/>
      </w:divBdr>
      <w:divsChild>
        <w:div w:id="1294827447">
          <w:marLeft w:val="0"/>
          <w:marRight w:val="0"/>
          <w:marTop w:val="0"/>
          <w:marBottom w:val="0"/>
          <w:divBdr>
            <w:top w:val="none" w:sz="0" w:space="0" w:color="auto"/>
            <w:left w:val="none" w:sz="0" w:space="0" w:color="auto"/>
            <w:bottom w:val="none" w:sz="0" w:space="0" w:color="auto"/>
            <w:right w:val="none" w:sz="0" w:space="0" w:color="auto"/>
          </w:divBdr>
        </w:div>
      </w:divsChild>
    </w:div>
    <w:div w:id="1139343927">
      <w:bodyDiv w:val="1"/>
      <w:marLeft w:val="0"/>
      <w:marRight w:val="0"/>
      <w:marTop w:val="0"/>
      <w:marBottom w:val="0"/>
      <w:divBdr>
        <w:top w:val="none" w:sz="0" w:space="0" w:color="auto"/>
        <w:left w:val="none" w:sz="0" w:space="0" w:color="auto"/>
        <w:bottom w:val="none" w:sz="0" w:space="0" w:color="auto"/>
        <w:right w:val="none" w:sz="0" w:space="0" w:color="auto"/>
      </w:divBdr>
      <w:divsChild>
        <w:div w:id="1492526668">
          <w:marLeft w:val="0"/>
          <w:marRight w:val="0"/>
          <w:marTop w:val="0"/>
          <w:marBottom w:val="0"/>
          <w:divBdr>
            <w:top w:val="none" w:sz="0" w:space="0" w:color="auto"/>
            <w:left w:val="none" w:sz="0" w:space="0" w:color="auto"/>
            <w:bottom w:val="none" w:sz="0" w:space="0" w:color="auto"/>
            <w:right w:val="none" w:sz="0" w:space="0" w:color="auto"/>
          </w:divBdr>
        </w:div>
      </w:divsChild>
    </w:div>
    <w:div w:id="1173567815">
      <w:bodyDiv w:val="1"/>
      <w:marLeft w:val="0"/>
      <w:marRight w:val="0"/>
      <w:marTop w:val="0"/>
      <w:marBottom w:val="0"/>
      <w:divBdr>
        <w:top w:val="none" w:sz="0" w:space="0" w:color="auto"/>
        <w:left w:val="none" w:sz="0" w:space="0" w:color="auto"/>
        <w:bottom w:val="none" w:sz="0" w:space="0" w:color="auto"/>
        <w:right w:val="none" w:sz="0" w:space="0" w:color="auto"/>
      </w:divBdr>
      <w:divsChild>
        <w:div w:id="1137188801">
          <w:marLeft w:val="0"/>
          <w:marRight w:val="0"/>
          <w:marTop w:val="0"/>
          <w:marBottom w:val="0"/>
          <w:divBdr>
            <w:top w:val="none" w:sz="0" w:space="0" w:color="auto"/>
            <w:left w:val="none" w:sz="0" w:space="0" w:color="auto"/>
            <w:bottom w:val="none" w:sz="0" w:space="0" w:color="auto"/>
            <w:right w:val="none" w:sz="0" w:space="0" w:color="auto"/>
          </w:divBdr>
        </w:div>
      </w:divsChild>
    </w:div>
    <w:div w:id="1175340034">
      <w:bodyDiv w:val="1"/>
      <w:marLeft w:val="0"/>
      <w:marRight w:val="0"/>
      <w:marTop w:val="0"/>
      <w:marBottom w:val="0"/>
      <w:divBdr>
        <w:top w:val="none" w:sz="0" w:space="0" w:color="auto"/>
        <w:left w:val="none" w:sz="0" w:space="0" w:color="auto"/>
        <w:bottom w:val="none" w:sz="0" w:space="0" w:color="auto"/>
        <w:right w:val="none" w:sz="0" w:space="0" w:color="auto"/>
      </w:divBdr>
      <w:divsChild>
        <w:div w:id="1334139352">
          <w:marLeft w:val="0"/>
          <w:marRight w:val="0"/>
          <w:marTop w:val="270"/>
          <w:marBottom w:val="270"/>
          <w:divBdr>
            <w:top w:val="none" w:sz="0" w:space="0" w:color="auto"/>
            <w:left w:val="none" w:sz="0" w:space="0" w:color="auto"/>
            <w:bottom w:val="none" w:sz="0" w:space="0" w:color="auto"/>
            <w:right w:val="none" w:sz="0" w:space="0" w:color="auto"/>
          </w:divBdr>
        </w:div>
      </w:divsChild>
    </w:div>
    <w:div w:id="1295255241">
      <w:bodyDiv w:val="1"/>
      <w:marLeft w:val="0"/>
      <w:marRight w:val="0"/>
      <w:marTop w:val="0"/>
      <w:marBottom w:val="0"/>
      <w:divBdr>
        <w:top w:val="none" w:sz="0" w:space="0" w:color="auto"/>
        <w:left w:val="none" w:sz="0" w:space="0" w:color="auto"/>
        <w:bottom w:val="none" w:sz="0" w:space="0" w:color="auto"/>
        <w:right w:val="none" w:sz="0" w:space="0" w:color="auto"/>
      </w:divBdr>
      <w:divsChild>
        <w:div w:id="1603225347">
          <w:marLeft w:val="0"/>
          <w:marRight w:val="0"/>
          <w:marTop w:val="0"/>
          <w:marBottom w:val="0"/>
          <w:divBdr>
            <w:top w:val="none" w:sz="0" w:space="0" w:color="auto"/>
            <w:left w:val="none" w:sz="0" w:space="0" w:color="auto"/>
            <w:bottom w:val="none" w:sz="0" w:space="0" w:color="auto"/>
            <w:right w:val="none" w:sz="0" w:space="0" w:color="auto"/>
          </w:divBdr>
        </w:div>
      </w:divsChild>
    </w:div>
    <w:div w:id="1296832663">
      <w:bodyDiv w:val="1"/>
      <w:marLeft w:val="0"/>
      <w:marRight w:val="0"/>
      <w:marTop w:val="0"/>
      <w:marBottom w:val="0"/>
      <w:divBdr>
        <w:top w:val="none" w:sz="0" w:space="0" w:color="auto"/>
        <w:left w:val="none" w:sz="0" w:space="0" w:color="auto"/>
        <w:bottom w:val="none" w:sz="0" w:space="0" w:color="auto"/>
        <w:right w:val="none" w:sz="0" w:space="0" w:color="auto"/>
      </w:divBdr>
      <w:divsChild>
        <w:div w:id="1244679682">
          <w:marLeft w:val="547"/>
          <w:marRight w:val="0"/>
          <w:marTop w:val="115"/>
          <w:marBottom w:val="0"/>
          <w:divBdr>
            <w:top w:val="none" w:sz="0" w:space="0" w:color="auto"/>
            <w:left w:val="none" w:sz="0" w:space="0" w:color="auto"/>
            <w:bottom w:val="none" w:sz="0" w:space="0" w:color="auto"/>
            <w:right w:val="none" w:sz="0" w:space="0" w:color="auto"/>
          </w:divBdr>
        </w:div>
      </w:divsChild>
    </w:div>
    <w:div w:id="1309476766">
      <w:bodyDiv w:val="1"/>
      <w:marLeft w:val="0"/>
      <w:marRight w:val="0"/>
      <w:marTop w:val="0"/>
      <w:marBottom w:val="0"/>
      <w:divBdr>
        <w:top w:val="none" w:sz="0" w:space="0" w:color="auto"/>
        <w:left w:val="none" w:sz="0" w:space="0" w:color="auto"/>
        <w:bottom w:val="none" w:sz="0" w:space="0" w:color="auto"/>
        <w:right w:val="none" w:sz="0" w:space="0" w:color="auto"/>
      </w:divBdr>
      <w:divsChild>
        <w:div w:id="963462471">
          <w:marLeft w:val="0"/>
          <w:marRight w:val="0"/>
          <w:marTop w:val="0"/>
          <w:marBottom w:val="0"/>
          <w:divBdr>
            <w:top w:val="none" w:sz="0" w:space="0" w:color="auto"/>
            <w:left w:val="none" w:sz="0" w:space="0" w:color="auto"/>
            <w:bottom w:val="none" w:sz="0" w:space="0" w:color="auto"/>
            <w:right w:val="none" w:sz="0" w:space="0" w:color="auto"/>
          </w:divBdr>
        </w:div>
      </w:divsChild>
    </w:div>
    <w:div w:id="1330215128">
      <w:bodyDiv w:val="1"/>
      <w:marLeft w:val="0"/>
      <w:marRight w:val="0"/>
      <w:marTop w:val="0"/>
      <w:marBottom w:val="0"/>
      <w:divBdr>
        <w:top w:val="none" w:sz="0" w:space="0" w:color="auto"/>
        <w:left w:val="none" w:sz="0" w:space="0" w:color="auto"/>
        <w:bottom w:val="none" w:sz="0" w:space="0" w:color="auto"/>
        <w:right w:val="none" w:sz="0" w:space="0" w:color="auto"/>
      </w:divBdr>
      <w:divsChild>
        <w:div w:id="1283462094">
          <w:marLeft w:val="0"/>
          <w:marRight w:val="0"/>
          <w:marTop w:val="0"/>
          <w:marBottom w:val="0"/>
          <w:divBdr>
            <w:top w:val="none" w:sz="0" w:space="0" w:color="auto"/>
            <w:left w:val="none" w:sz="0" w:space="0" w:color="auto"/>
            <w:bottom w:val="none" w:sz="0" w:space="0" w:color="auto"/>
            <w:right w:val="none" w:sz="0" w:space="0" w:color="auto"/>
          </w:divBdr>
        </w:div>
      </w:divsChild>
    </w:div>
    <w:div w:id="1338575177">
      <w:bodyDiv w:val="1"/>
      <w:marLeft w:val="0"/>
      <w:marRight w:val="0"/>
      <w:marTop w:val="0"/>
      <w:marBottom w:val="0"/>
      <w:divBdr>
        <w:top w:val="none" w:sz="0" w:space="0" w:color="auto"/>
        <w:left w:val="none" w:sz="0" w:space="0" w:color="auto"/>
        <w:bottom w:val="none" w:sz="0" w:space="0" w:color="auto"/>
        <w:right w:val="none" w:sz="0" w:space="0" w:color="auto"/>
      </w:divBdr>
      <w:divsChild>
        <w:div w:id="522715875">
          <w:marLeft w:val="0"/>
          <w:marRight w:val="0"/>
          <w:marTop w:val="0"/>
          <w:marBottom w:val="0"/>
          <w:divBdr>
            <w:top w:val="none" w:sz="0" w:space="0" w:color="auto"/>
            <w:left w:val="none" w:sz="0" w:space="0" w:color="auto"/>
            <w:bottom w:val="none" w:sz="0" w:space="0" w:color="auto"/>
            <w:right w:val="none" w:sz="0" w:space="0" w:color="auto"/>
          </w:divBdr>
        </w:div>
      </w:divsChild>
    </w:div>
    <w:div w:id="1343048402">
      <w:bodyDiv w:val="1"/>
      <w:marLeft w:val="0"/>
      <w:marRight w:val="0"/>
      <w:marTop w:val="0"/>
      <w:marBottom w:val="0"/>
      <w:divBdr>
        <w:top w:val="none" w:sz="0" w:space="0" w:color="auto"/>
        <w:left w:val="none" w:sz="0" w:space="0" w:color="auto"/>
        <w:bottom w:val="none" w:sz="0" w:space="0" w:color="auto"/>
        <w:right w:val="none" w:sz="0" w:space="0" w:color="auto"/>
      </w:divBdr>
      <w:divsChild>
        <w:div w:id="959609083">
          <w:marLeft w:val="0"/>
          <w:marRight w:val="0"/>
          <w:marTop w:val="0"/>
          <w:marBottom w:val="0"/>
          <w:divBdr>
            <w:top w:val="none" w:sz="0" w:space="0" w:color="auto"/>
            <w:left w:val="none" w:sz="0" w:space="0" w:color="auto"/>
            <w:bottom w:val="none" w:sz="0" w:space="0" w:color="auto"/>
            <w:right w:val="none" w:sz="0" w:space="0" w:color="auto"/>
          </w:divBdr>
        </w:div>
      </w:divsChild>
    </w:div>
    <w:div w:id="1360667556">
      <w:bodyDiv w:val="1"/>
      <w:marLeft w:val="0"/>
      <w:marRight w:val="0"/>
      <w:marTop w:val="0"/>
      <w:marBottom w:val="0"/>
      <w:divBdr>
        <w:top w:val="none" w:sz="0" w:space="0" w:color="auto"/>
        <w:left w:val="none" w:sz="0" w:space="0" w:color="auto"/>
        <w:bottom w:val="none" w:sz="0" w:space="0" w:color="auto"/>
        <w:right w:val="none" w:sz="0" w:space="0" w:color="auto"/>
      </w:divBdr>
      <w:divsChild>
        <w:div w:id="429280116">
          <w:marLeft w:val="0"/>
          <w:marRight w:val="0"/>
          <w:marTop w:val="0"/>
          <w:marBottom w:val="0"/>
          <w:divBdr>
            <w:top w:val="none" w:sz="0" w:space="0" w:color="auto"/>
            <w:left w:val="none" w:sz="0" w:space="0" w:color="auto"/>
            <w:bottom w:val="none" w:sz="0" w:space="0" w:color="auto"/>
            <w:right w:val="none" w:sz="0" w:space="0" w:color="auto"/>
          </w:divBdr>
        </w:div>
      </w:divsChild>
    </w:div>
    <w:div w:id="1390765172">
      <w:bodyDiv w:val="1"/>
      <w:marLeft w:val="0"/>
      <w:marRight w:val="0"/>
      <w:marTop w:val="0"/>
      <w:marBottom w:val="0"/>
      <w:divBdr>
        <w:top w:val="none" w:sz="0" w:space="0" w:color="auto"/>
        <w:left w:val="none" w:sz="0" w:space="0" w:color="auto"/>
        <w:bottom w:val="none" w:sz="0" w:space="0" w:color="auto"/>
        <w:right w:val="none" w:sz="0" w:space="0" w:color="auto"/>
      </w:divBdr>
      <w:divsChild>
        <w:div w:id="161554166">
          <w:marLeft w:val="0"/>
          <w:marRight w:val="0"/>
          <w:marTop w:val="0"/>
          <w:marBottom w:val="0"/>
          <w:divBdr>
            <w:top w:val="none" w:sz="0" w:space="0" w:color="auto"/>
            <w:left w:val="none" w:sz="0" w:space="0" w:color="auto"/>
            <w:bottom w:val="none" w:sz="0" w:space="0" w:color="auto"/>
            <w:right w:val="none" w:sz="0" w:space="0" w:color="auto"/>
          </w:divBdr>
        </w:div>
      </w:divsChild>
    </w:div>
    <w:div w:id="1403597124">
      <w:bodyDiv w:val="1"/>
      <w:marLeft w:val="0"/>
      <w:marRight w:val="0"/>
      <w:marTop w:val="0"/>
      <w:marBottom w:val="0"/>
      <w:divBdr>
        <w:top w:val="none" w:sz="0" w:space="0" w:color="auto"/>
        <w:left w:val="none" w:sz="0" w:space="0" w:color="auto"/>
        <w:bottom w:val="none" w:sz="0" w:space="0" w:color="auto"/>
        <w:right w:val="none" w:sz="0" w:space="0" w:color="auto"/>
      </w:divBdr>
      <w:divsChild>
        <w:div w:id="1893811357">
          <w:marLeft w:val="0"/>
          <w:marRight w:val="0"/>
          <w:marTop w:val="0"/>
          <w:marBottom w:val="0"/>
          <w:divBdr>
            <w:top w:val="none" w:sz="0" w:space="0" w:color="auto"/>
            <w:left w:val="none" w:sz="0" w:space="0" w:color="auto"/>
            <w:bottom w:val="none" w:sz="0" w:space="0" w:color="auto"/>
            <w:right w:val="none" w:sz="0" w:space="0" w:color="auto"/>
          </w:divBdr>
        </w:div>
      </w:divsChild>
    </w:div>
    <w:div w:id="1478495688">
      <w:bodyDiv w:val="1"/>
      <w:marLeft w:val="0"/>
      <w:marRight w:val="0"/>
      <w:marTop w:val="0"/>
      <w:marBottom w:val="0"/>
      <w:divBdr>
        <w:top w:val="none" w:sz="0" w:space="0" w:color="auto"/>
        <w:left w:val="none" w:sz="0" w:space="0" w:color="auto"/>
        <w:bottom w:val="none" w:sz="0" w:space="0" w:color="auto"/>
        <w:right w:val="none" w:sz="0" w:space="0" w:color="auto"/>
      </w:divBdr>
      <w:divsChild>
        <w:div w:id="864513568">
          <w:marLeft w:val="0"/>
          <w:marRight w:val="0"/>
          <w:marTop w:val="0"/>
          <w:marBottom w:val="0"/>
          <w:divBdr>
            <w:top w:val="none" w:sz="0" w:space="0" w:color="auto"/>
            <w:left w:val="none" w:sz="0" w:space="0" w:color="auto"/>
            <w:bottom w:val="none" w:sz="0" w:space="0" w:color="auto"/>
            <w:right w:val="none" w:sz="0" w:space="0" w:color="auto"/>
          </w:divBdr>
        </w:div>
      </w:divsChild>
    </w:div>
    <w:div w:id="1485662512">
      <w:bodyDiv w:val="1"/>
      <w:marLeft w:val="0"/>
      <w:marRight w:val="0"/>
      <w:marTop w:val="0"/>
      <w:marBottom w:val="0"/>
      <w:divBdr>
        <w:top w:val="none" w:sz="0" w:space="0" w:color="auto"/>
        <w:left w:val="none" w:sz="0" w:space="0" w:color="auto"/>
        <w:bottom w:val="none" w:sz="0" w:space="0" w:color="auto"/>
        <w:right w:val="none" w:sz="0" w:space="0" w:color="auto"/>
      </w:divBdr>
    </w:div>
    <w:div w:id="1509172074">
      <w:bodyDiv w:val="1"/>
      <w:marLeft w:val="0"/>
      <w:marRight w:val="0"/>
      <w:marTop w:val="0"/>
      <w:marBottom w:val="0"/>
      <w:divBdr>
        <w:top w:val="none" w:sz="0" w:space="0" w:color="auto"/>
        <w:left w:val="none" w:sz="0" w:space="0" w:color="auto"/>
        <w:bottom w:val="none" w:sz="0" w:space="0" w:color="auto"/>
        <w:right w:val="none" w:sz="0" w:space="0" w:color="auto"/>
      </w:divBdr>
      <w:divsChild>
        <w:div w:id="26302104">
          <w:marLeft w:val="1166"/>
          <w:marRight w:val="0"/>
          <w:marTop w:val="96"/>
          <w:marBottom w:val="0"/>
          <w:divBdr>
            <w:top w:val="none" w:sz="0" w:space="0" w:color="auto"/>
            <w:left w:val="none" w:sz="0" w:space="0" w:color="auto"/>
            <w:bottom w:val="none" w:sz="0" w:space="0" w:color="auto"/>
            <w:right w:val="none" w:sz="0" w:space="0" w:color="auto"/>
          </w:divBdr>
        </w:div>
        <w:div w:id="514004452">
          <w:marLeft w:val="547"/>
          <w:marRight w:val="0"/>
          <w:marTop w:val="115"/>
          <w:marBottom w:val="0"/>
          <w:divBdr>
            <w:top w:val="none" w:sz="0" w:space="0" w:color="auto"/>
            <w:left w:val="none" w:sz="0" w:space="0" w:color="auto"/>
            <w:bottom w:val="none" w:sz="0" w:space="0" w:color="auto"/>
            <w:right w:val="none" w:sz="0" w:space="0" w:color="auto"/>
          </w:divBdr>
        </w:div>
        <w:div w:id="1388724064">
          <w:marLeft w:val="1166"/>
          <w:marRight w:val="0"/>
          <w:marTop w:val="96"/>
          <w:marBottom w:val="0"/>
          <w:divBdr>
            <w:top w:val="none" w:sz="0" w:space="0" w:color="auto"/>
            <w:left w:val="none" w:sz="0" w:space="0" w:color="auto"/>
            <w:bottom w:val="none" w:sz="0" w:space="0" w:color="auto"/>
            <w:right w:val="none" w:sz="0" w:space="0" w:color="auto"/>
          </w:divBdr>
        </w:div>
        <w:div w:id="1412657030">
          <w:marLeft w:val="1166"/>
          <w:marRight w:val="0"/>
          <w:marTop w:val="96"/>
          <w:marBottom w:val="0"/>
          <w:divBdr>
            <w:top w:val="none" w:sz="0" w:space="0" w:color="auto"/>
            <w:left w:val="none" w:sz="0" w:space="0" w:color="auto"/>
            <w:bottom w:val="none" w:sz="0" w:space="0" w:color="auto"/>
            <w:right w:val="none" w:sz="0" w:space="0" w:color="auto"/>
          </w:divBdr>
        </w:div>
      </w:divsChild>
    </w:div>
    <w:div w:id="1549149054">
      <w:bodyDiv w:val="1"/>
      <w:marLeft w:val="0"/>
      <w:marRight w:val="0"/>
      <w:marTop w:val="0"/>
      <w:marBottom w:val="0"/>
      <w:divBdr>
        <w:top w:val="none" w:sz="0" w:space="0" w:color="auto"/>
        <w:left w:val="none" w:sz="0" w:space="0" w:color="auto"/>
        <w:bottom w:val="none" w:sz="0" w:space="0" w:color="auto"/>
        <w:right w:val="none" w:sz="0" w:space="0" w:color="auto"/>
      </w:divBdr>
      <w:divsChild>
        <w:div w:id="518933161">
          <w:marLeft w:val="0"/>
          <w:marRight w:val="0"/>
          <w:marTop w:val="0"/>
          <w:marBottom w:val="0"/>
          <w:divBdr>
            <w:top w:val="none" w:sz="0" w:space="0" w:color="auto"/>
            <w:left w:val="none" w:sz="0" w:space="0" w:color="auto"/>
            <w:bottom w:val="none" w:sz="0" w:space="0" w:color="auto"/>
            <w:right w:val="none" w:sz="0" w:space="0" w:color="auto"/>
          </w:divBdr>
        </w:div>
      </w:divsChild>
    </w:div>
    <w:div w:id="1549797651">
      <w:bodyDiv w:val="1"/>
      <w:marLeft w:val="0"/>
      <w:marRight w:val="0"/>
      <w:marTop w:val="0"/>
      <w:marBottom w:val="0"/>
      <w:divBdr>
        <w:top w:val="none" w:sz="0" w:space="0" w:color="auto"/>
        <w:left w:val="none" w:sz="0" w:space="0" w:color="auto"/>
        <w:bottom w:val="none" w:sz="0" w:space="0" w:color="auto"/>
        <w:right w:val="none" w:sz="0" w:space="0" w:color="auto"/>
      </w:divBdr>
      <w:divsChild>
        <w:div w:id="1539733268">
          <w:marLeft w:val="0"/>
          <w:marRight w:val="0"/>
          <w:marTop w:val="0"/>
          <w:marBottom w:val="0"/>
          <w:divBdr>
            <w:top w:val="none" w:sz="0" w:space="0" w:color="auto"/>
            <w:left w:val="none" w:sz="0" w:space="0" w:color="auto"/>
            <w:bottom w:val="none" w:sz="0" w:space="0" w:color="auto"/>
            <w:right w:val="none" w:sz="0" w:space="0" w:color="auto"/>
          </w:divBdr>
        </w:div>
      </w:divsChild>
    </w:div>
    <w:div w:id="1558661456">
      <w:bodyDiv w:val="1"/>
      <w:marLeft w:val="0"/>
      <w:marRight w:val="0"/>
      <w:marTop w:val="0"/>
      <w:marBottom w:val="0"/>
      <w:divBdr>
        <w:top w:val="none" w:sz="0" w:space="0" w:color="auto"/>
        <w:left w:val="none" w:sz="0" w:space="0" w:color="auto"/>
        <w:bottom w:val="none" w:sz="0" w:space="0" w:color="auto"/>
        <w:right w:val="none" w:sz="0" w:space="0" w:color="auto"/>
      </w:divBdr>
      <w:divsChild>
        <w:div w:id="190458365">
          <w:marLeft w:val="0"/>
          <w:marRight w:val="0"/>
          <w:marTop w:val="0"/>
          <w:marBottom w:val="0"/>
          <w:divBdr>
            <w:top w:val="none" w:sz="0" w:space="0" w:color="auto"/>
            <w:left w:val="none" w:sz="0" w:space="0" w:color="auto"/>
            <w:bottom w:val="none" w:sz="0" w:space="0" w:color="auto"/>
            <w:right w:val="none" w:sz="0" w:space="0" w:color="auto"/>
          </w:divBdr>
        </w:div>
      </w:divsChild>
    </w:div>
    <w:div w:id="1560239931">
      <w:bodyDiv w:val="1"/>
      <w:marLeft w:val="0"/>
      <w:marRight w:val="0"/>
      <w:marTop w:val="0"/>
      <w:marBottom w:val="0"/>
      <w:divBdr>
        <w:top w:val="none" w:sz="0" w:space="0" w:color="auto"/>
        <w:left w:val="none" w:sz="0" w:space="0" w:color="auto"/>
        <w:bottom w:val="none" w:sz="0" w:space="0" w:color="auto"/>
        <w:right w:val="none" w:sz="0" w:space="0" w:color="auto"/>
      </w:divBdr>
      <w:divsChild>
        <w:div w:id="2003001029">
          <w:marLeft w:val="0"/>
          <w:marRight w:val="0"/>
          <w:marTop w:val="0"/>
          <w:marBottom w:val="0"/>
          <w:divBdr>
            <w:top w:val="none" w:sz="0" w:space="0" w:color="auto"/>
            <w:left w:val="none" w:sz="0" w:space="0" w:color="auto"/>
            <w:bottom w:val="none" w:sz="0" w:space="0" w:color="auto"/>
            <w:right w:val="none" w:sz="0" w:space="0" w:color="auto"/>
          </w:divBdr>
        </w:div>
      </w:divsChild>
    </w:div>
    <w:div w:id="1569923135">
      <w:bodyDiv w:val="1"/>
      <w:marLeft w:val="0"/>
      <w:marRight w:val="0"/>
      <w:marTop w:val="0"/>
      <w:marBottom w:val="0"/>
      <w:divBdr>
        <w:top w:val="none" w:sz="0" w:space="0" w:color="auto"/>
        <w:left w:val="none" w:sz="0" w:space="0" w:color="auto"/>
        <w:bottom w:val="none" w:sz="0" w:space="0" w:color="auto"/>
        <w:right w:val="none" w:sz="0" w:space="0" w:color="auto"/>
      </w:divBdr>
      <w:divsChild>
        <w:div w:id="1224753089">
          <w:marLeft w:val="0"/>
          <w:marRight w:val="0"/>
          <w:marTop w:val="0"/>
          <w:marBottom w:val="0"/>
          <w:divBdr>
            <w:top w:val="none" w:sz="0" w:space="0" w:color="auto"/>
            <w:left w:val="none" w:sz="0" w:space="0" w:color="auto"/>
            <w:bottom w:val="none" w:sz="0" w:space="0" w:color="auto"/>
            <w:right w:val="none" w:sz="0" w:space="0" w:color="auto"/>
          </w:divBdr>
        </w:div>
      </w:divsChild>
    </w:div>
    <w:div w:id="1599169604">
      <w:bodyDiv w:val="1"/>
      <w:marLeft w:val="0"/>
      <w:marRight w:val="0"/>
      <w:marTop w:val="0"/>
      <w:marBottom w:val="0"/>
      <w:divBdr>
        <w:top w:val="none" w:sz="0" w:space="0" w:color="auto"/>
        <w:left w:val="none" w:sz="0" w:space="0" w:color="auto"/>
        <w:bottom w:val="none" w:sz="0" w:space="0" w:color="auto"/>
        <w:right w:val="none" w:sz="0" w:space="0" w:color="auto"/>
      </w:divBdr>
      <w:divsChild>
        <w:div w:id="1546529023">
          <w:marLeft w:val="0"/>
          <w:marRight w:val="0"/>
          <w:marTop w:val="0"/>
          <w:marBottom w:val="0"/>
          <w:divBdr>
            <w:top w:val="none" w:sz="0" w:space="0" w:color="auto"/>
            <w:left w:val="none" w:sz="0" w:space="0" w:color="auto"/>
            <w:bottom w:val="none" w:sz="0" w:space="0" w:color="auto"/>
            <w:right w:val="none" w:sz="0" w:space="0" w:color="auto"/>
          </w:divBdr>
        </w:div>
      </w:divsChild>
    </w:div>
    <w:div w:id="1628705788">
      <w:bodyDiv w:val="1"/>
      <w:marLeft w:val="0"/>
      <w:marRight w:val="0"/>
      <w:marTop w:val="0"/>
      <w:marBottom w:val="0"/>
      <w:divBdr>
        <w:top w:val="none" w:sz="0" w:space="0" w:color="auto"/>
        <w:left w:val="none" w:sz="0" w:space="0" w:color="auto"/>
        <w:bottom w:val="none" w:sz="0" w:space="0" w:color="auto"/>
        <w:right w:val="none" w:sz="0" w:space="0" w:color="auto"/>
      </w:divBdr>
    </w:div>
    <w:div w:id="1629357559">
      <w:bodyDiv w:val="1"/>
      <w:marLeft w:val="0"/>
      <w:marRight w:val="0"/>
      <w:marTop w:val="0"/>
      <w:marBottom w:val="0"/>
      <w:divBdr>
        <w:top w:val="none" w:sz="0" w:space="0" w:color="auto"/>
        <w:left w:val="none" w:sz="0" w:space="0" w:color="auto"/>
        <w:bottom w:val="none" w:sz="0" w:space="0" w:color="auto"/>
        <w:right w:val="none" w:sz="0" w:space="0" w:color="auto"/>
      </w:divBdr>
      <w:divsChild>
        <w:div w:id="130252735">
          <w:marLeft w:val="0"/>
          <w:marRight w:val="0"/>
          <w:marTop w:val="0"/>
          <w:marBottom w:val="0"/>
          <w:divBdr>
            <w:top w:val="none" w:sz="0" w:space="0" w:color="auto"/>
            <w:left w:val="none" w:sz="0" w:space="0" w:color="auto"/>
            <w:bottom w:val="none" w:sz="0" w:space="0" w:color="auto"/>
            <w:right w:val="none" w:sz="0" w:space="0" w:color="auto"/>
          </w:divBdr>
        </w:div>
      </w:divsChild>
    </w:div>
    <w:div w:id="1640920264">
      <w:bodyDiv w:val="1"/>
      <w:marLeft w:val="0"/>
      <w:marRight w:val="0"/>
      <w:marTop w:val="0"/>
      <w:marBottom w:val="0"/>
      <w:divBdr>
        <w:top w:val="none" w:sz="0" w:space="0" w:color="auto"/>
        <w:left w:val="none" w:sz="0" w:space="0" w:color="auto"/>
        <w:bottom w:val="none" w:sz="0" w:space="0" w:color="auto"/>
        <w:right w:val="none" w:sz="0" w:space="0" w:color="auto"/>
      </w:divBdr>
      <w:divsChild>
        <w:div w:id="1828588671">
          <w:marLeft w:val="0"/>
          <w:marRight w:val="0"/>
          <w:marTop w:val="0"/>
          <w:marBottom w:val="0"/>
          <w:divBdr>
            <w:top w:val="none" w:sz="0" w:space="0" w:color="auto"/>
            <w:left w:val="none" w:sz="0" w:space="0" w:color="auto"/>
            <w:bottom w:val="none" w:sz="0" w:space="0" w:color="auto"/>
            <w:right w:val="none" w:sz="0" w:space="0" w:color="auto"/>
          </w:divBdr>
        </w:div>
      </w:divsChild>
    </w:div>
    <w:div w:id="1696731343">
      <w:bodyDiv w:val="1"/>
      <w:marLeft w:val="0"/>
      <w:marRight w:val="0"/>
      <w:marTop w:val="0"/>
      <w:marBottom w:val="0"/>
      <w:divBdr>
        <w:top w:val="none" w:sz="0" w:space="0" w:color="auto"/>
        <w:left w:val="none" w:sz="0" w:space="0" w:color="auto"/>
        <w:bottom w:val="none" w:sz="0" w:space="0" w:color="auto"/>
        <w:right w:val="none" w:sz="0" w:space="0" w:color="auto"/>
      </w:divBdr>
      <w:divsChild>
        <w:div w:id="415517289">
          <w:marLeft w:val="1166"/>
          <w:marRight w:val="0"/>
          <w:marTop w:val="96"/>
          <w:marBottom w:val="0"/>
          <w:divBdr>
            <w:top w:val="none" w:sz="0" w:space="0" w:color="auto"/>
            <w:left w:val="none" w:sz="0" w:space="0" w:color="auto"/>
            <w:bottom w:val="none" w:sz="0" w:space="0" w:color="auto"/>
            <w:right w:val="none" w:sz="0" w:space="0" w:color="auto"/>
          </w:divBdr>
        </w:div>
        <w:div w:id="1778065353">
          <w:marLeft w:val="1166"/>
          <w:marRight w:val="0"/>
          <w:marTop w:val="96"/>
          <w:marBottom w:val="0"/>
          <w:divBdr>
            <w:top w:val="none" w:sz="0" w:space="0" w:color="auto"/>
            <w:left w:val="none" w:sz="0" w:space="0" w:color="auto"/>
            <w:bottom w:val="none" w:sz="0" w:space="0" w:color="auto"/>
            <w:right w:val="none" w:sz="0" w:space="0" w:color="auto"/>
          </w:divBdr>
        </w:div>
      </w:divsChild>
    </w:div>
    <w:div w:id="1706635344">
      <w:bodyDiv w:val="1"/>
      <w:marLeft w:val="0"/>
      <w:marRight w:val="0"/>
      <w:marTop w:val="0"/>
      <w:marBottom w:val="0"/>
      <w:divBdr>
        <w:top w:val="none" w:sz="0" w:space="0" w:color="auto"/>
        <w:left w:val="none" w:sz="0" w:space="0" w:color="auto"/>
        <w:bottom w:val="none" w:sz="0" w:space="0" w:color="auto"/>
        <w:right w:val="none" w:sz="0" w:space="0" w:color="auto"/>
      </w:divBdr>
      <w:divsChild>
        <w:div w:id="1100565095">
          <w:marLeft w:val="0"/>
          <w:marRight w:val="0"/>
          <w:marTop w:val="0"/>
          <w:marBottom w:val="0"/>
          <w:divBdr>
            <w:top w:val="none" w:sz="0" w:space="0" w:color="auto"/>
            <w:left w:val="none" w:sz="0" w:space="0" w:color="auto"/>
            <w:bottom w:val="none" w:sz="0" w:space="0" w:color="auto"/>
            <w:right w:val="none" w:sz="0" w:space="0" w:color="auto"/>
          </w:divBdr>
        </w:div>
      </w:divsChild>
    </w:div>
    <w:div w:id="1714579109">
      <w:bodyDiv w:val="1"/>
      <w:marLeft w:val="0"/>
      <w:marRight w:val="0"/>
      <w:marTop w:val="0"/>
      <w:marBottom w:val="0"/>
      <w:divBdr>
        <w:top w:val="none" w:sz="0" w:space="0" w:color="auto"/>
        <w:left w:val="none" w:sz="0" w:space="0" w:color="auto"/>
        <w:bottom w:val="none" w:sz="0" w:space="0" w:color="auto"/>
        <w:right w:val="none" w:sz="0" w:space="0" w:color="auto"/>
      </w:divBdr>
      <w:divsChild>
        <w:div w:id="1685203063">
          <w:marLeft w:val="0"/>
          <w:marRight w:val="0"/>
          <w:marTop w:val="0"/>
          <w:marBottom w:val="0"/>
          <w:divBdr>
            <w:top w:val="none" w:sz="0" w:space="0" w:color="auto"/>
            <w:left w:val="none" w:sz="0" w:space="0" w:color="auto"/>
            <w:bottom w:val="none" w:sz="0" w:space="0" w:color="auto"/>
            <w:right w:val="none" w:sz="0" w:space="0" w:color="auto"/>
          </w:divBdr>
        </w:div>
      </w:divsChild>
    </w:div>
    <w:div w:id="1725908419">
      <w:bodyDiv w:val="1"/>
      <w:marLeft w:val="0"/>
      <w:marRight w:val="0"/>
      <w:marTop w:val="0"/>
      <w:marBottom w:val="0"/>
      <w:divBdr>
        <w:top w:val="none" w:sz="0" w:space="0" w:color="auto"/>
        <w:left w:val="none" w:sz="0" w:space="0" w:color="auto"/>
        <w:bottom w:val="none" w:sz="0" w:space="0" w:color="auto"/>
        <w:right w:val="none" w:sz="0" w:space="0" w:color="auto"/>
      </w:divBdr>
      <w:divsChild>
        <w:div w:id="1257791577">
          <w:marLeft w:val="0"/>
          <w:marRight w:val="0"/>
          <w:marTop w:val="0"/>
          <w:marBottom w:val="0"/>
          <w:divBdr>
            <w:top w:val="none" w:sz="0" w:space="0" w:color="auto"/>
            <w:left w:val="none" w:sz="0" w:space="0" w:color="auto"/>
            <w:bottom w:val="none" w:sz="0" w:space="0" w:color="auto"/>
            <w:right w:val="none" w:sz="0" w:space="0" w:color="auto"/>
          </w:divBdr>
        </w:div>
      </w:divsChild>
    </w:div>
    <w:div w:id="1731027966">
      <w:bodyDiv w:val="1"/>
      <w:marLeft w:val="0"/>
      <w:marRight w:val="0"/>
      <w:marTop w:val="0"/>
      <w:marBottom w:val="0"/>
      <w:divBdr>
        <w:top w:val="none" w:sz="0" w:space="0" w:color="auto"/>
        <w:left w:val="none" w:sz="0" w:space="0" w:color="auto"/>
        <w:bottom w:val="none" w:sz="0" w:space="0" w:color="auto"/>
        <w:right w:val="none" w:sz="0" w:space="0" w:color="auto"/>
      </w:divBdr>
      <w:divsChild>
        <w:div w:id="7224494">
          <w:marLeft w:val="0"/>
          <w:marRight w:val="0"/>
          <w:marTop w:val="0"/>
          <w:marBottom w:val="0"/>
          <w:divBdr>
            <w:top w:val="none" w:sz="0" w:space="0" w:color="auto"/>
            <w:left w:val="none" w:sz="0" w:space="0" w:color="auto"/>
            <w:bottom w:val="none" w:sz="0" w:space="0" w:color="auto"/>
            <w:right w:val="none" w:sz="0" w:space="0" w:color="auto"/>
          </w:divBdr>
        </w:div>
      </w:divsChild>
    </w:div>
    <w:div w:id="1735620860">
      <w:bodyDiv w:val="1"/>
      <w:marLeft w:val="0"/>
      <w:marRight w:val="0"/>
      <w:marTop w:val="0"/>
      <w:marBottom w:val="0"/>
      <w:divBdr>
        <w:top w:val="none" w:sz="0" w:space="0" w:color="auto"/>
        <w:left w:val="none" w:sz="0" w:space="0" w:color="auto"/>
        <w:bottom w:val="none" w:sz="0" w:space="0" w:color="auto"/>
        <w:right w:val="none" w:sz="0" w:space="0" w:color="auto"/>
      </w:divBdr>
      <w:divsChild>
        <w:div w:id="669914823">
          <w:marLeft w:val="0"/>
          <w:marRight w:val="0"/>
          <w:marTop w:val="0"/>
          <w:marBottom w:val="0"/>
          <w:divBdr>
            <w:top w:val="none" w:sz="0" w:space="0" w:color="auto"/>
            <w:left w:val="none" w:sz="0" w:space="0" w:color="auto"/>
            <w:bottom w:val="none" w:sz="0" w:space="0" w:color="auto"/>
            <w:right w:val="none" w:sz="0" w:space="0" w:color="auto"/>
          </w:divBdr>
        </w:div>
      </w:divsChild>
    </w:div>
    <w:div w:id="1742362326">
      <w:bodyDiv w:val="1"/>
      <w:marLeft w:val="0"/>
      <w:marRight w:val="0"/>
      <w:marTop w:val="0"/>
      <w:marBottom w:val="0"/>
      <w:divBdr>
        <w:top w:val="none" w:sz="0" w:space="0" w:color="auto"/>
        <w:left w:val="none" w:sz="0" w:space="0" w:color="auto"/>
        <w:bottom w:val="none" w:sz="0" w:space="0" w:color="auto"/>
        <w:right w:val="none" w:sz="0" w:space="0" w:color="auto"/>
      </w:divBdr>
      <w:divsChild>
        <w:div w:id="1438869691">
          <w:marLeft w:val="0"/>
          <w:marRight w:val="0"/>
          <w:marTop w:val="0"/>
          <w:marBottom w:val="0"/>
          <w:divBdr>
            <w:top w:val="none" w:sz="0" w:space="0" w:color="auto"/>
            <w:left w:val="none" w:sz="0" w:space="0" w:color="auto"/>
            <w:bottom w:val="none" w:sz="0" w:space="0" w:color="auto"/>
            <w:right w:val="none" w:sz="0" w:space="0" w:color="auto"/>
          </w:divBdr>
        </w:div>
      </w:divsChild>
    </w:div>
    <w:div w:id="1780107223">
      <w:bodyDiv w:val="1"/>
      <w:marLeft w:val="0"/>
      <w:marRight w:val="0"/>
      <w:marTop w:val="0"/>
      <w:marBottom w:val="0"/>
      <w:divBdr>
        <w:top w:val="none" w:sz="0" w:space="0" w:color="auto"/>
        <w:left w:val="none" w:sz="0" w:space="0" w:color="auto"/>
        <w:bottom w:val="none" w:sz="0" w:space="0" w:color="auto"/>
        <w:right w:val="none" w:sz="0" w:space="0" w:color="auto"/>
      </w:divBdr>
      <w:divsChild>
        <w:div w:id="1229614430">
          <w:marLeft w:val="0"/>
          <w:marRight w:val="0"/>
          <w:marTop w:val="0"/>
          <w:marBottom w:val="0"/>
          <w:divBdr>
            <w:top w:val="none" w:sz="0" w:space="0" w:color="auto"/>
            <w:left w:val="none" w:sz="0" w:space="0" w:color="auto"/>
            <w:bottom w:val="none" w:sz="0" w:space="0" w:color="auto"/>
            <w:right w:val="none" w:sz="0" w:space="0" w:color="auto"/>
          </w:divBdr>
        </w:div>
      </w:divsChild>
    </w:div>
    <w:div w:id="1839809455">
      <w:bodyDiv w:val="1"/>
      <w:marLeft w:val="0"/>
      <w:marRight w:val="0"/>
      <w:marTop w:val="0"/>
      <w:marBottom w:val="0"/>
      <w:divBdr>
        <w:top w:val="none" w:sz="0" w:space="0" w:color="auto"/>
        <w:left w:val="none" w:sz="0" w:space="0" w:color="auto"/>
        <w:bottom w:val="none" w:sz="0" w:space="0" w:color="auto"/>
        <w:right w:val="none" w:sz="0" w:space="0" w:color="auto"/>
      </w:divBdr>
      <w:divsChild>
        <w:div w:id="922764396">
          <w:marLeft w:val="0"/>
          <w:marRight w:val="0"/>
          <w:marTop w:val="270"/>
          <w:marBottom w:val="270"/>
          <w:divBdr>
            <w:top w:val="none" w:sz="0" w:space="0" w:color="auto"/>
            <w:left w:val="none" w:sz="0" w:space="0" w:color="auto"/>
            <w:bottom w:val="none" w:sz="0" w:space="0" w:color="auto"/>
            <w:right w:val="none" w:sz="0" w:space="0" w:color="auto"/>
          </w:divBdr>
        </w:div>
      </w:divsChild>
    </w:div>
    <w:div w:id="1855261656">
      <w:bodyDiv w:val="1"/>
      <w:marLeft w:val="0"/>
      <w:marRight w:val="0"/>
      <w:marTop w:val="0"/>
      <w:marBottom w:val="0"/>
      <w:divBdr>
        <w:top w:val="none" w:sz="0" w:space="0" w:color="auto"/>
        <w:left w:val="none" w:sz="0" w:space="0" w:color="auto"/>
        <w:bottom w:val="none" w:sz="0" w:space="0" w:color="auto"/>
        <w:right w:val="none" w:sz="0" w:space="0" w:color="auto"/>
      </w:divBdr>
      <w:divsChild>
        <w:div w:id="1134373056">
          <w:marLeft w:val="0"/>
          <w:marRight w:val="0"/>
          <w:marTop w:val="0"/>
          <w:marBottom w:val="0"/>
          <w:divBdr>
            <w:top w:val="none" w:sz="0" w:space="0" w:color="auto"/>
            <w:left w:val="none" w:sz="0" w:space="0" w:color="auto"/>
            <w:bottom w:val="none" w:sz="0" w:space="0" w:color="auto"/>
            <w:right w:val="none" w:sz="0" w:space="0" w:color="auto"/>
          </w:divBdr>
        </w:div>
      </w:divsChild>
    </w:div>
    <w:div w:id="1857452833">
      <w:bodyDiv w:val="1"/>
      <w:marLeft w:val="0"/>
      <w:marRight w:val="0"/>
      <w:marTop w:val="0"/>
      <w:marBottom w:val="0"/>
      <w:divBdr>
        <w:top w:val="none" w:sz="0" w:space="0" w:color="auto"/>
        <w:left w:val="none" w:sz="0" w:space="0" w:color="auto"/>
        <w:bottom w:val="none" w:sz="0" w:space="0" w:color="auto"/>
        <w:right w:val="none" w:sz="0" w:space="0" w:color="auto"/>
      </w:divBdr>
      <w:divsChild>
        <w:div w:id="1774282839">
          <w:marLeft w:val="0"/>
          <w:marRight w:val="0"/>
          <w:marTop w:val="0"/>
          <w:marBottom w:val="0"/>
          <w:divBdr>
            <w:top w:val="none" w:sz="0" w:space="0" w:color="auto"/>
            <w:left w:val="none" w:sz="0" w:space="0" w:color="auto"/>
            <w:bottom w:val="none" w:sz="0" w:space="0" w:color="auto"/>
            <w:right w:val="none" w:sz="0" w:space="0" w:color="auto"/>
          </w:divBdr>
        </w:div>
      </w:divsChild>
    </w:div>
    <w:div w:id="1863470855">
      <w:bodyDiv w:val="1"/>
      <w:marLeft w:val="0"/>
      <w:marRight w:val="0"/>
      <w:marTop w:val="0"/>
      <w:marBottom w:val="0"/>
      <w:divBdr>
        <w:top w:val="none" w:sz="0" w:space="0" w:color="auto"/>
        <w:left w:val="none" w:sz="0" w:space="0" w:color="auto"/>
        <w:bottom w:val="none" w:sz="0" w:space="0" w:color="auto"/>
        <w:right w:val="none" w:sz="0" w:space="0" w:color="auto"/>
      </w:divBdr>
      <w:divsChild>
        <w:div w:id="2072001406">
          <w:marLeft w:val="0"/>
          <w:marRight w:val="0"/>
          <w:marTop w:val="0"/>
          <w:marBottom w:val="0"/>
          <w:divBdr>
            <w:top w:val="none" w:sz="0" w:space="0" w:color="auto"/>
            <w:left w:val="none" w:sz="0" w:space="0" w:color="auto"/>
            <w:bottom w:val="none" w:sz="0" w:space="0" w:color="auto"/>
            <w:right w:val="none" w:sz="0" w:space="0" w:color="auto"/>
          </w:divBdr>
        </w:div>
      </w:divsChild>
    </w:div>
    <w:div w:id="1887330783">
      <w:bodyDiv w:val="1"/>
      <w:marLeft w:val="0"/>
      <w:marRight w:val="0"/>
      <w:marTop w:val="0"/>
      <w:marBottom w:val="0"/>
      <w:divBdr>
        <w:top w:val="none" w:sz="0" w:space="0" w:color="auto"/>
        <w:left w:val="none" w:sz="0" w:space="0" w:color="auto"/>
        <w:bottom w:val="none" w:sz="0" w:space="0" w:color="auto"/>
        <w:right w:val="none" w:sz="0" w:space="0" w:color="auto"/>
      </w:divBdr>
      <w:divsChild>
        <w:div w:id="57286331">
          <w:marLeft w:val="547"/>
          <w:marRight w:val="0"/>
          <w:marTop w:val="115"/>
          <w:marBottom w:val="0"/>
          <w:divBdr>
            <w:top w:val="none" w:sz="0" w:space="0" w:color="auto"/>
            <w:left w:val="none" w:sz="0" w:space="0" w:color="auto"/>
            <w:bottom w:val="none" w:sz="0" w:space="0" w:color="auto"/>
            <w:right w:val="none" w:sz="0" w:space="0" w:color="auto"/>
          </w:divBdr>
        </w:div>
      </w:divsChild>
    </w:div>
    <w:div w:id="1919559571">
      <w:bodyDiv w:val="1"/>
      <w:marLeft w:val="0"/>
      <w:marRight w:val="0"/>
      <w:marTop w:val="0"/>
      <w:marBottom w:val="0"/>
      <w:divBdr>
        <w:top w:val="none" w:sz="0" w:space="0" w:color="auto"/>
        <w:left w:val="none" w:sz="0" w:space="0" w:color="auto"/>
        <w:bottom w:val="none" w:sz="0" w:space="0" w:color="auto"/>
        <w:right w:val="none" w:sz="0" w:space="0" w:color="auto"/>
      </w:divBdr>
      <w:divsChild>
        <w:div w:id="1581518889">
          <w:marLeft w:val="0"/>
          <w:marRight w:val="0"/>
          <w:marTop w:val="0"/>
          <w:marBottom w:val="0"/>
          <w:divBdr>
            <w:top w:val="none" w:sz="0" w:space="0" w:color="auto"/>
            <w:left w:val="none" w:sz="0" w:space="0" w:color="auto"/>
            <w:bottom w:val="none" w:sz="0" w:space="0" w:color="auto"/>
            <w:right w:val="none" w:sz="0" w:space="0" w:color="auto"/>
          </w:divBdr>
        </w:div>
      </w:divsChild>
    </w:div>
    <w:div w:id="1960329440">
      <w:bodyDiv w:val="1"/>
      <w:marLeft w:val="0"/>
      <w:marRight w:val="0"/>
      <w:marTop w:val="0"/>
      <w:marBottom w:val="0"/>
      <w:divBdr>
        <w:top w:val="none" w:sz="0" w:space="0" w:color="auto"/>
        <w:left w:val="none" w:sz="0" w:space="0" w:color="auto"/>
        <w:bottom w:val="none" w:sz="0" w:space="0" w:color="auto"/>
        <w:right w:val="none" w:sz="0" w:space="0" w:color="auto"/>
      </w:divBdr>
    </w:div>
    <w:div w:id="1969818258">
      <w:bodyDiv w:val="1"/>
      <w:marLeft w:val="0"/>
      <w:marRight w:val="0"/>
      <w:marTop w:val="0"/>
      <w:marBottom w:val="0"/>
      <w:divBdr>
        <w:top w:val="none" w:sz="0" w:space="0" w:color="auto"/>
        <w:left w:val="none" w:sz="0" w:space="0" w:color="auto"/>
        <w:bottom w:val="none" w:sz="0" w:space="0" w:color="auto"/>
        <w:right w:val="none" w:sz="0" w:space="0" w:color="auto"/>
      </w:divBdr>
      <w:divsChild>
        <w:div w:id="2049720024">
          <w:marLeft w:val="0"/>
          <w:marRight w:val="0"/>
          <w:marTop w:val="0"/>
          <w:marBottom w:val="0"/>
          <w:divBdr>
            <w:top w:val="none" w:sz="0" w:space="0" w:color="auto"/>
            <w:left w:val="none" w:sz="0" w:space="0" w:color="auto"/>
            <w:bottom w:val="none" w:sz="0" w:space="0" w:color="auto"/>
            <w:right w:val="none" w:sz="0" w:space="0" w:color="auto"/>
          </w:divBdr>
        </w:div>
      </w:divsChild>
    </w:div>
    <w:div w:id="1993558409">
      <w:bodyDiv w:val="1"/>
      <w:marLeft w:val="0"/>
      <w:marRight w:val="0"/>
      <w:marTop w:val="0"/>
      <w:marBottom w:val="0"/>
      <w:divBdr>
        <w:top w:val="none" w:sz="0" w:space="0" w:color="auto"/>
        <w:left w:val="none" w:sz="0" w:space="0" w:color="auto"/>
        <w:bottom w:val="none" w:sz="0" w:space="0" w:color="auto"/>
        <w:right w:val="none" w:sz="0" w:space="0" w:color="auto"/>
      </w:divBdr>
      <w:divsChild>
        <w:div w:id="1928422030">
          <w:marLeft w:val="0"/>
          <w:marRight w:val="0"/>
          <w:marTop w:val="0"/>
          <w:marBottom w:val="0"/>
          <w:divBdr>
            <w:top w:val="none" w:sz="0" w:space="0" w:color="auto"/>
            <w:left w:val="none" w:sz="0" w:space="0" w:color="auto"/>
            <w:bottom w:val="none" w:sz="0" w:space="0" w:color="auto"/>
            <w:right w:val="none" w:sz="0" w:space="0" w:color="auto"/>
          </w:divBdr>
        </w:div>
      </w:divsChild>
    </w:div>
    <w:div w:id="1998486126">
      <w:bodyDiv w:val="1"/>
      <w:marLeft w:val="0"/>
      <w:marRight w:val="0"/>
      <w:marTop w:val="0"/>
      <w:marBottom w:val="0"/>
      <w:divBdr>
        <w:top w:val="none" w:sz="0" w:space="0" w:color="auto"/>
        <w:left w:val="none" w:sz="0" w:space="0" w:color="auto"/>
        <w:bottom w:val="none" w:sz="0" w:space="0" w:color="auto"/>
        <w:right w:val="none" w:sz="0" w:space="0" w:color="auto"/>
      </w:divBdr>
      <w:divsChild>
        <w:div w:id="935206941">
          <w:marLeft w:val="0"/>
          <w:marRight w:val="0"/>
          <w:marTop w:val="0"/>
          <w:marBottom w:val="0"/>
          <w:divBdr>
            <w:top w:val="none" w:sz="0" w:space="0" w:color="auto"/>
            <w:left w:val="none" w:sz="0" w:space="0" w:color="auto"/>
            <w:bottom w:val="none" w:sz="0" w:space="0" w:color="auto"/>
            <w:right w:val="none" w:sz="0" w:space="0" w:color="auto"/>
          </w:divBdr>
        </w:div>
      </w:divsChild>
    </w:div>
    <w:div w:id="2038922892">
      <w:bodyDiv w:val="1"/>
      <w:marLeft w:val="0"/>
      <w:marRight w:val="0"/>
      <w:marTop w:val="0"/>
      <w:marBottom w:val="0"/>
      <w:divBdr>
        <w:top w:val="none" w:sz="0" w:space="0" w:color="auto"/>
        <w:left w:val="none" w:sz="0" w:space="0" w:color="auto"/>
        <w:bottom w:val="none" w:sz="0" w:space="0" w:color="auto"/>
        <w:right w:val="none" w:sz="0" w:space="0" w:color="auto"/>
      </w:divBdr>
      <w:divsChild>
        <w:div w:id="404768256">
          <w:marLeft w:val="0"/>
          <w:marRight w:val="0"/>
          <w:marTop w:val="0"/>
          <w:marBottom w:val="0"/>
          <w:divBdr>
            <w:top w:val="none" w:sz="0" w:space="0" w:color="auto"/>
            <w:left w:val="none" w:sz="0" w:space="0" w:color="auto"/>
            <w:bottom w:val="none" w:sz="0" w:space="0" w:color="auto"/>
            <w:right w:val="none" w:sz="0" w:space="0" w:color="auto"/>
          </w:divBdr>
        </w:div>
      </w:divsChild>
    </w:div>
    <w:div w:id="20494496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255E8-A527-4C04-B649-B9A162824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5562</Words>
  <Characters>31710</Characters>
  <Application>Microsoft Office Word</Application>
  <DocSecurity>0</DocSecurity>
  <Lines>264</Lines>
  <Paragraphs>74</Paragraphs>
  <ScaleCrop>false</ScaleCrop>
  <Company>sparkle</Company>
  <LinksUpToDate>false</LinksUpToDate>
  <CharactersWithSpaces>37198</CharactersWithSpaces>
  <SharedDoc>false</SharedDoc>
  <HLinks>
    <vt:vector size="348" baseType="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3287215331@qq.com</cp:lastModifiedBy>
  <cp:revision>2</cp:revision>
  <cp:lastPrinted>2010-02-27T00:38:00Z</cp:lastPrinted>
  <dcterms:created xsi:type="dcterms:W3CDTF">2018-12-31T14:52:00Z</dcterms:created>
  <dcterms:modified xsi:type="dcterms:W3CDTF">2018-12-31T14:52:00Z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